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139A28"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r w:rsidRPr="006E3F4F">
        <w:rPr>
          <w:rFonts w:ascii="Helvetica" w:hAnsi="Helvetica" w:cs="Helvetica"/>
          <w:b/>
          <w:bCs/>
          <w:color w:val="000000"/>
          <w:lang w:val="en-GB"/>
        </w:rPr>
        <w:t>Double spaced, A4, 12pt font</w:t>
      </w:r>
    </w:p>
    <w:p w14:paraId="6C0DC50C"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p>
    <w:p w14:paraId="674D595D"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r w:rsidRPr="006E3F4F">
        <w:rPr>
          <w:rFonts w:ascii="Helvetica" w:hAnsi="Helvetica" w:cs="Helvetica"/>
          <w:b/>
          <w:bCs/>
          <w:color w:val="000000"/>
          <w:lang w:val="en-GB"/>
        </w:rPr>
        <w:t>Title</w:t>
      </w:r>
    </w:p>
    <w:p w14:paraId="1D6A364E"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p>
    <w:p w14:paraId="0EB208EF"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r w:rsidRPr="006E3F4F">
        <w:rPr>
          <w:rFonts w:ascii="Helvetica" w:hAnsi="Helvetica" w:cs="Helvetica"/>
          <w:color w:val="000000"/>
          <w:lang w:val="en-GB"/>
        </w:rPr>
        <w:t>Marine Pollution: Global issue, clustered research?</w:t>
      </w:r>
    </w:p>
    <w:p w14:paraId="5F0D6DF2"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p>
    <w:p w14:paraId="213FD4CD"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r w:rsidRPr="006E3F4F">
        <w:rPr>
          <w:rFonts w:ascii="Helvetica" w:hAnsi="Helvetica" w:cs="Helvetica"/>
          <w:b/>
          <w:bCs/>
          <w:color w:val="000000"/>
          <w:lang w:val="en-GB"/>
        </w:rPr>
        <w:t>Abstract</w:t>
      </w:r>
    </w:p>
    <w:p w14:paraId="28D387ED"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p>
    <w:p w14:paraId="56126590"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r w:rsidRPr="006E3F4F">
        <w:rPr>
          <w:rFonts w:ascii="Helvetica" w:hAnsi="Helvetica" w:cs="Helvetica"/>
          <w:color w:val="000000"/>
          <w:lang w:val="en-GB"/>
        </w:rPr>
        <w:t>Why you did it 1-2: Marine pollution is a global issue that negatively impacts environmental, economic, and social systems.  Discover if there are trends in topics and clustered research, identify gaps in geography and topics.</w:t>
      </w:r>
    </w:p>
    <w:p w14:paraId="1ACF36AE"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p>
    <w:p w14:paraId="1A71843C"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r w:rsidRPr="006E3F4F">
        <w:rPr>
          <w:rFonts w:ascii="Helvetica" w:hAnsi="Helvetica" w:cs="Helvetica"/>
          <w:color w:val="000000"/>
          <w:lang w:val="en-GB"/>
        </w:rPr>
        <w:t xml:space="preserve">What you did 1-2: Extracted all articles within </w:t>
      </w:r>
      <w:proofErr w:type="spellStart"/>
      <w:r w:rsidRPr="006E3F4F">
        <w:rPr>
          <w:rFonts w:ascii="Helvetica" w:hAnsi="Helvetica" w:cs="Helvetica"/>
          <w:color w:val="000000"/>
          <w:lang w:val="en-GB"/>
        </w:rPr>
        <w:t>scopus</w:t>
      </w:r>
      <w:proofErr w:type="spellEnd"/>
      <w:r w:rsidRPr="006E3F4F">
        <w:rPr>
          <w:rFonts w:ascii="Helvetica" w:hAnsi="Helvetica" w:cs="Helvetica"/>
          <w:color w:val="000000"/>
          <w:lang w:val="en-GB"/>
        </w:rPr>
        <w:t xml:space="preserve"> that have keyword “marine pollution” and analysed them with </w:t>
      </w:r>
      <w:proofErr w:type="spellStart"/>
      <w:r w:rsidRPr="006E3F4F">
        <w:rPr>
          <w:rFonts w:ascii="Helvetica" w:hAnsi="Helvetica" w:cs="Helvetica"/>
          <w:color w:val="000000"/>
          <w:lang w:val="en-GB"/>
        </w:rPr>
        <w:t>bibliometrix</w:t>
      </w:r>
      <w:proofErr w:type="spellEnd"/>
      <w:r w:rsidRPr="006E3F4F">
        <w:rPr>
          <w:rFonts w:ascii="Helvetica" w:hAnsi="Helvetica" w:cs="Helvetica"/>
          <w:color w:val="000000"/>
          <w:lang w:val="en-GB"/>
        </w:rPr>
        <w:t xml:space="preserve"> package.</w:t>
      </w:r>
    </w:p>
    <w:p w14:paraId="0FEAAF2B"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p>
    <w:p w14:paraId="394EAF08"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r w:rsidRPr="006E3F4F">
        <w:rPr>
          <w:rFonts w:ascii="Helvetica" w:hAnsi="Helvetica" w:cs="Helvetica"/>
          <w:color w:val="000000"/>
          <w:lang w:val="en-GB"/>
        </w:rPr>
        <w:t>What you found 2-4:</w:t>
      </w:r>
    </w:p>
    <w:p w14:paraId="1A9D9868"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p>
    <w:p w14:paraId="2AEC80BC"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r w:rsidRPr="006E3F4F">
        <w:rPr>
          <w:rFonts w:ascii="Helvetica" w:hAnsi="Helvetica" w:cs="Helvetica"/>
          <w:color w:val="000000"/>
          <w:lang w:val="en-GB"/>
        </w:rPr>
        <w:t xml:space="preserve">What it means 1-2: </w:t>
      </w:r>
    </w:p>
    <w:p w14:paraId="4E13738E"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p>
    <w:p w14:paraId="5B44DE75"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r w:rsidRPr="006E3F4F">
        <w:rPr>
          <w:rFonts w:ascii="Helvetica" w:hAnsi="Helvetica" w:cs="Helvetica"/>
          <w:b/>
          <w:bCs/>
          <w:color w:val="000000"/>
          <w:lang w:val="en-GB"/>
        </w:rPr>
        <w:t>Introduction</w:t>
      </w:r>
    </w:p>
    <w:p w14:paraId="7C172077"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p>
    <w:p w14:paraId="1E458000"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r w:rsidRPr="006E3F4F">
        <w:rPr>
          <w:rFonts w:ascii="Helvetica" w:hAnsi="Helvetica" w:cs="Helvetica"/>
          <w:i/>
          <w:iCs/>
          <w:color w:val="000000"/>
          <w:lang w:val="en-GB"/>
        </w:rPr>
        <w:t>The Background</w:t>
      </w:r>
    </w:p>
    <w:p w14:paraId="6B4C42C2" w14:textId="77777777" w:rsidR="006E3F4F" w:rsidRPr="006E3F4F" w:rsidRDefault="006E3F4F" w:rsidP="006E3F4F">
      <w:pPr>
        <w:autoSpaceDE w:val="0"/>
        <w:autoSpaceDN w:val="0"/>
        <w:adjustRightInd w:val="0"/>
        <w:spacing w:line="480" w:lineRule="auto"/>
        <w:ind w:right="-720"/>
        <w:rPr>
          <w:rFonts w:ascii="Helvetica" w:hAnsi="Helvetica" w:cs="Helvetica"/>
          <w:b/>
          <w:bCs/>
          <w:i/>
          <w:iCs/>
          <w:color w:val="000000"/>
          <w:lang w:val="en-GB"/>
        </w:rPr>
      </w:pPr>
      <w:r w:rsidRPr="006E3F4F">
        <w:rPr>
          <w:rFonts w:ascii="Helvetica" w:hAnsi="Helvetica" w:cs="Helvetica"/>
          <w:color w:val="000000"/>
          <w:lang w:val="en-GB"/>
        </w:rPr>
        <w:lastRenderedPageBreak/>
        <w:t>Marine pollution is a global issue that has widespread negative impacts on ecological, social, and economic systems (Beaumont, et al. 2019). It is estimated that up to 12 million metric tonnes of plastic alone enters the ocean each year, costing roughly $13 billion in economic costs and impacting more than 800 marine and coastal species (United Nations 2020)</w:t>
      </w:r>
      <w:r w:rsidRPr="006E3F4F">
        <w:rPr>
          <w:rFonts w:ascii="Helvetica" w:hAnsi="Helvetica" w:cs="Helvetica"/>
          <w:b/>
          <w:bCs/>
          <w:i/>
          <w:iCs/>
          <w:color w:val="000000"/>
          <w:lang w:val="en-GB"/>
        </w:rPr>
        <w:t xml:space="preserve">. </w:t>
      </w:r>
      <w:r w:rsidRPr="006E3F4F">
        <w:rPr>
          <w:rFonts w:ascii="Helvetica" w:hAnsi="Helvetica" w:cs="Helvetica"/>
          <w:color w:val="000000"/>
          <w:lang w:val="en-GB"/>
        </w:rPr>
        <w:t xml:space="preserve">The definition of marine pollution has evolved from a focus on the effects of industrial activity to a broader notion of the interdependence between human activity and nature (Tomczak 1984).  The first widely accepted definition resulted from the United Nations </w:t>
      </w:r>
      <w:r w:rsidRPr="006E3F4F">
        <w:rPr>
          <w:rFonts w:ascii="Helvetica" w:hAnsi="Helvetica" w:cs="Helvetica"/>
          <w:i/>
          <w:iCs/>
          <w:color w:val="000000"/>
          <w:lang w:val="en-GB"/>
        </w:rPr>
        <w:t>Convention of the Law and the Sea</w:t>
      </w:r>
      <w:r w:rsidRPr="006E3F4F">
        <w:rPr>
          <w:rFonts w:ascii="Helvetica" w:hAnsi="Helvetica" w:cs="Helvetica"/>
          <w:color w:val="000000"/>
          <w:lang w:val="en-GB"/>
        </w:rPr>
        <w:t xml:space="preserve"> in 1982.  Marine pollution was defined as the ‘introduction by man, directly or indirectly, of substances or energy into the marine environment, including estuaries, which results or is likely to result in such deleterious effects as harm to living resources and marine life, hazards to human health, hindrance to marine activities, including fishing and other legitimate uses of the sea, impairment of quality for use of sea water and reduction of amenities’ (United Nations 1982).  </w:t>
      </w:r>
    </w:p>
    <w:p w14:paraId="67AA069C"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p>
    <w:p w14:paraId="00CC6B83"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r w:rsidRPr="006E3F4F">
        <w:rPr>
          <w:rFonts w:ascii="Helvetica" w:hAnsi="Helvetica" w:cs="Helvetica"/>
          <w:i/>
          <w:iCs/>
          <w:color w:val="000000"/>
          <w:lang w:val="en-GB"/>
        </w:rPr>
        <w:t>The Problem</w:t>
      </w:r>
    </w:p>
    <w:p w14:paraId="3D453617" w14:textId="77777777" w:rsidR="006E3F4F" w:rsidRPr="006E3F4F" w:rsidRDefault="006E3F4F" w:rsidP="006E3F4F">
      <w:pPr>
        <w:autoSpaceDE w:val="0"/>
        <w:autoSpaceDN w:val="0"/>
        <w:adjustRightInd w:val="0"/>
        <w:spacing w:line="480" w:lineRule="auto"/>
        <w:ind w:right="-720"/>
        <w:rPr>
          <w:rFonts w:ascii="Helvetica" w:hAnsi="Helvetica" w:cs="Helvetica"/>
          <w:color w:val="000000"/>
          <w:lang w:val="en-GB"/>
        </w:rPr>
      </w:pPr>
      <w:r w:rsidRPr="006E3F4F">
        <w:rPr>
          <w:rFonts w:ascii="Helvetica" w:hAnsi="Helvetica" w:cs="Helvetica"/>
          <w:color w:val="000000"/>
          <w:lang w:val="en-GB"/>
        </w:rPr>
        <w:t>The environmental, economic, and health implications of marine pollution are global in scale; however the research is not standardised and the full impacts are not understood (</w:t>
      </w:r>
      <w:proofErr w:type="spellStart"/>
      <w:r w:rsidRPr="006E3F4F">
        <w:rPr>
          <w:rFonts w:ascii="Helvetica" w:hAnsi="Helvetica" w:cs="Helvetica"/>
          <w:color w:val="000000"/>
          <w:lang w:val="en-GB"/>
        </w:rPr>
        <w:t>Galgani</w:t>
      </w:r>
      <w:proofErr w:type="spellEnd"/>
      <w:r w:rsidRPr="006E3F4F">
        <w:rPr>
          <w:rFonts w:ascii="Helvetica" w:hAnsi="Helvetica" w:cs="Helvetica"/>
          <w:color w:val="000000"/>
          <w:lang w:val="en-GB"/>
        </w:rPr>
        <w:t xml:space="preserve"> 2015). The negative impact of marine pollution is widely accepted by scientists, policy makers, and the general public although knowledge gaps make it difficult to address the issues (</w:t>
      </w:r>
      <w:proofErr w:type="spellStart"/>
      <w:r w:rsidRPr="006E3F4F">
        <w:rPr>
          <w:rFonts w:ascii="Helvetica" w:hAnsi="Helvetica" w:cs="Helvetica"/>
          <w:color w:val="000000"/>
          <w:lang w:val="en-GB"/>
        </w:rPr>
        <w:t>Bonanno</w:t>
      </w:r>
      <w:proofErr w:type="spellEnd"/>
      <w:r w:rsidRPr="006E3F4F">
        <w:rPr>
          <w:rFonts w:ascii="Helvetica" w:hAnsi="Helvetica" w:cs="Helvetica"/>
          <w:color w:val="000000"/>
          <w:lang w:val="en-GB"/>
        </w:rPr>
        <w:t xml:space="preserve"> and Orlando-</w:t>
      </w:r>
      <w:proofErr w:type="spellStart"/>
      <w:r w:rsidRPr="006E3F4F">
        <w:rPr>
          <w:rFonts w:ascii="Helvetica" w:hAnsi="Helvetica" w:cs="Helvetica"/>
          <w:color w:val="000000"/>
          <w:lang w:val="en-GB"/>
        </w:rPr>
        <w:t>Bonaca</w:t>
      </w:r>
      <w:proofErr w:type="spellEnd"/>
      <w:r w:rsidRPr="006E3F4F">
        <w:rPr>
          <w:rFonts w:ascii="Helvetica" w:hAnsi="Helvetica" w:cs="Helvetica"/>
          <w:color w:val="000000"/>
          <w:lang w:val="en-GB"/>
        </w:rPr>
        <w:t xml:space="preserve"> 2018).</w:t>
      </w:r>
    </w:p>
    <w:p w14:paraId="2338DE5C" w14:textId="77777777" w:rsidR="006E3F4F" w:rsidRPr="006E3F4F" w:rsidRDefault="006E3F4F" w:rsidP="006E3F4F">
      <w:pPr>
        <w:autoSpaceDE w:val="0"/>
        <w:autoSpaceDN w:val="0"/>
        <w:adjustRightInd w:val="0"/>
        <w:spacing w:line="480" w:lineRule="auto"/>
        <w:ind w:right="-720"/>
        <w:rPr>
          <w:rFonts w:ascii="Helvetica" w:hAnsi="Helvetica" w:cs="Helvetica"/>
          <w:color w:val="000000"/>
          <w:lang w:val="en-GB"/>
        </w:rPr>
      </w:pPr>
    </w:p>
    <w:p w14:paraId="57B731BB"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commentRangeStart w:id="0"/>
      <w:r w:rsidRPr="006E3F4F">
        <w:rPr>
          <w:rFonts w:ascii="Helvetica" w:hAnsi="Helvetica" w:cs="Helvetica"/>
          <w:i/>
          <w:iCs/>
          <w:color w:val="000000"/>
          <w:lang w:val="en-GB"/>
        </w:rPr>
        <w:t>The Aims</w:t>
      </w:r>
      <w:commentRangeEnd w:id="0"/>
      <w:r w:rsidR="00AE7294">
        <w:rPr>
          <w:rStyle w:val="CommentReference"/>
        </w:rPr>
        <w:commentReference w:id="0"/>
      </w:r>
    </w:p>
    <w:p w14:paraId="29FBC99F" w14:textId="57703684" w:rsidR="006E3F4F" w:rsidRPr="006E3F4F" w:rsidRDefault="006E3F4F" w:rsidP="006E3F4F">
      <w:pPr>
        <w:autoSpaceDE w:val="0"/>
        <w:autoSpaceDN w:val="0"/>
        <w:adjustRightInd w:val="0"/>
        <w:spacing w:line="480" w:lineRule="auto"/>
        <w:ind w:right="-720"/>
        <w:rPr>
          <w:rFonts w:ascii="Helvetica" w:hAnsi="Helvetica" w:cs="Helvetica"/>
          <w:color w:val="000000"/>
          <w:lang w:val="en-GB"/>
        </w:rPr>
      </w:pPr>
      <w:r w:rsidRPr="006E3F4F">
        <w:rPr>
          <w:rFonts w:ascii="Helvetica" w:hAnsi="Helvetica" w:cs="Helvetica"/>
          <w:color w:val="000000"/>
          <w:lang w:val="en-GB"/>
        </w:rPr>
        <w:lastRenderedPageBreak/>
        <w:t>This paper aims to map the clusters in geographies and topics in published marine pollution research in order to determine how it has changed over time</w:t>
      </w:r>
      <w:ins w:id="1" w:author="Losia Lagisz" w:date="2020-07-30T10:39:00Z">
        <w:r w:rsidR="00AE7294">
          <w:rPr>
            <w:rFonts w:ascii="Helvetica" w:hAnsi="Helvetica" w:cs="Helvetica"/>
            <w:color w:val="000000"/>
            <w:lang w:val="en-GB"/>
          </w:rPr>
          <w:t>, where it is concentrated geographically</w:t>
        </w:r>
      </w:ins>
      <w:r w:rsidRPr="006E3F4F">
        <w:rPr>
          <w:rFonts w:ascii="Helvetica" w:hAnsi="Helvetica" w:cs="Helvetica"/>
          <w:color w:val="000000"/>
          <w:lang w:val="en-GB"/>
        </w:rPr>
        <w:t xml:space="preserve"> and where there are still gaps</w:t>
      </w:r>
      <w:commentRangeStart w:id="2"/>
      <w:r w:rsidRPr="006E3F4F">
        <w:rPr>
          <w:rFonts w:ascii="Helvetica" w:hAnsi="Helvetica" w:cs="Helvetica"/>
          <w:color w:val="000000"/>
          <w:lang w:val="en-GB"/>
        </w:rPr>
        <w:t xml:space="preserve">.  A first look at the literature indicates that early articles focus on oil spills and industrial pollution (Wright 1962) while much of the current research centres around debris, specifically plastics.  </w:t>
      </w:r>
      <w:commentRangeEnd w:id="2"/>
      <w:r w:rsidR="00AE7294">
        <w:rPr>
          <w:rStyle w:val="CommentReference"/>
        </w:rPr>
        <w:commentReference w:id="2"/>
      </w:r>
      <w:r w:rsidRPr="006E3F4F">
        <w:rPr>
          <w:rFonts w:ascii="Helvetica" w:hAnsi="Helvetica" w:cs="Helvetica"/>
          <w:color w:val="000000"/>
          <w:lang w:val="en-GB"/>
        </w:rPr>
        <w:t xml:space="preserve">Marine pollution does not respect national boundaries, yet research clusters do, and may not represent the regions most impacted by marine pollution. Thus, I will record where published research of marine pollution </w:t>
      </w:r>
      <w:del w:id="3" w:author="Losia Lagisz" w:date="2020-07-30T10:40:00Z">
        <w:r w:rsidRPr="006E3F4F" w:rsidDel="00AE7294">
          <w:rPr>
            <w:rFonts w:ascii="Helvetica" w:hAnsi="Helvetica" w:cs="Helvetica"/>
            <w:color w:val="000000"/>
            <w:lang w:val="en-GB"/>
          </w:rPr>
          <w:delText>is occurring</w:delText>
        </w:r>
      </w:del>
      <w:ins w:id="4" w:author="Losia Lagisz" w:date="2020-07-30T10:40:00Z">
        <w:r w:rsidR="00AE7294">
          <w:rPr>
            <w:rFonts w:ascii="Helvetica" w:hAnsi="Helvetica" w:cs="Helvetica"/>
            <w:color w:val="000000"/>
            <w:lang w:val="en-GB"/>
          </w:rPr>
          <w:t>comes from</w:t>
        </w:r>
      </w:ins>
      <w:r w:rsidRPr="006E3F4F">
        <w:rPr>
          <w:rFonts w:ascii="Helvetica" w:hAnsi="Helvetica" w:cs="Helvetica"/>
          <w:color w:val="000000"/>
          <w:lang w:val="en-GB"/>
        </w:rPr>
        <w:t xml:space="preserve"> and </w:t>
      </w:r>
      <w:del w:id="5" w:author="Losia Lagisz" w:date="2020-07-30T10:39:00Z">
        <w:r w:rsidRPr="006E3F4F" w:rsidDel="00AE7294">
          <w:rPr>
            <w:rFonts w:ascii="Helvetica" w:hAnsi="Helvetica" w:cs="Helvetica"/>
            <w:color w:val="000000"/>
            <w:lang w:val="en-GB"/>
          </w:rPr>
          <w:delText xml:space="preserve">and </w:delText>
        </w:r>
      </w:del>
      <w:r w:rsidRPr="006E3F4F">
        <w:rPr>
          <w:rFonts w:ascii="Helvetica" w:hAnsi="Helvetica" w:cs="Helvetica"/>
          <w:color w:val="000000"/>
          <w:lang w:val="en-GB"/>
        </w:rPr>
        <w:t>how the topic areas have changed over time.</w:t>
      </w:r>
    </w:p>
    <w:p w14:paraId="3B72A7D0" w14:textId="77777777" w:rsidR="006E3F4F" w:rsidRPr="006E3F4F" w:rsidRDefault="006E3F4F" w:rsidP="006E3F4F">
      <w:pPr>
        <w:autoSpaceDE w:val="0"/>
        <w:autoSpaceDN w:val="0"/>
        <w:adjustRightInd w:val="0"/>
        <w:spacing w:line="480" w:lineRule="auto"/>
        <w:ind w:right="-720"/>
        <w:rPr>
          <w:rFonts w:ascii="Helvetica" w:hAnsi="Helvetica" w:cs="Helvetica"/>
          <w:color w:val="000000"/>
          <w:lang w:val="en-GB"/>
        </w:rPr>
      </w:pPr>
    </w:p>
    <w:p w14:paraId="389CA23E"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r w:rsidRPr="006E3F4F">
        <w:rPr>
          <w:rFonts w:ascii="Helvetica" w:hAnsi="Helvetica" w:cs="Helvetica"/>
          <w:b/>
          <w:bCs/>
          <w:color w:val="000000"/>
          <w:lang w:val="en-GB"/>
        </w:rPr>
        <w:t>Materials and Methods</w:t>
      </w:r>
    </w:p>
    <w:p w14:paraId="6C08E988"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p>
    <w:p w14:paraId="2CF3EB69"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r w:rsidRPr="006E3F4F">
        <w:rPr>
          <w:rFonts w:ascii="Helvetica" w:hAnsi="Helvetica" w:cs="Helvetica"/>
          <w:i/>
          <w:iCs/>
          <w:color w:val="000000"/>
          <w:lang w:val="en-GB"/>
        </w:rPr>
        <w:t>Data Collection</w:t>
      </w:r>
    </w:p>
    <w:p w14:paraId="249AEF4A" w14:textId="77777777" w:rsidR="006E3F4F" w:rsidRPr="006E3F4F" w:rsidRDefault="006E3F4F" w:rsidP="006E3F4F">
      <w:pPr>
        <w:autoSpaceDE w:val="0"/>
        <w:autoSpaceDN w:val="0"/>
        <w:adjustRightInd w:val="0"/>
        <w:spacing w:line="480" w:lineRule="auto"/>
        <w:ind w:right="-720"/>
        <w:rPr>
          <w:rFonts w:ascii="Helvetica" w:hAnsi="Helvetica" w:cs="Helvetica"/>
          <w:color w:val="000000"/>
          <w:lang w:val="en-GB"/>
        </w:rPr>
      </w:pPr>
      <w:r w:rsidRPr="006E3F4F">
        <w:rPr>
          <w:rFonts w:ascii="Helvetica" w:hAnsi="Helvetica" w:cs="Helvetica"/>
          <w:color w:val="000000"/>
          <w:lang w:val="en-GB"/>
        </w:rPr>
        <w:t>Article metadata was extracted from SCOPUS in order to produce the data used in this analysis.  In the first instance, I queried SCOPUS using the following string search:</w:t>
      </w:r>
    </w:p>
    <w:p w14:paraId="66DAC30C" w14:textId="77777777" w:rsidR="006E3F4F" w:rsidRPr="006E3F4F" w:rsidRDefault="006E3F4F" w:rsidP="006E3F4F">
      <w:pPr>
        <w:autoSpaceDE w:val="0"/>
        <w:autoSpaceDN w:val="0"/>
        <w:adjustRightInd w:val="0"/>
        <w:spacing w:line="480" w:lineRule="auto"/>
        <w:ind w:right="-720"/>
        <w:rPr>
          <w:rFonts w:ascii="Helvetica" w:hAnsi="Helvetica" w:cs="Helvetica"/>
          <w:color w:val="969696"/>
          <w:lang w:val="en-GB"/>
        </w:rPr>
      </w:pPr>
      <w:r w:rsidRPr="006E3F4F">
        <w:rPr>
          <w:rFonts w:ascii="Helvetica" w:hAnsi="Helvetica" w:cs="Helvetica"/>
          <w:color w:val="969696"/>
          <w:lang w:val="en-GB"/>
        </w:rPr>
        <w:t>EXACTKEYWORD </w:t>
      </w:r>
      <w:proofErr w:type="gramStart"/>
      <w:r w:rsidRPr="006E3F4F">
        <w:rPr>
          <w:rFonts w:ascii="Helvetica" w:hAnsi="Helvetica" w:cs="Helvetica"/>
          <w:color w:val="969696"/>
          <w:lang w:val="en-GB"/>
        </w:rPr>
        <w:t>( </w:t>
      </w:r>
      <w:r w:rsidRPr="006E3F4F">
        <w:rPr>
          <w:rFonts w:ascii="Helvetica" w:hAnsi="Helvetica" w:cs="Helvetica"/>
          <w:color w:val="000000"/>
          <w:lang w:val="en-GB"/>
        </w:rPr>
        <w:t>"</w:t>
      </w:r>
      <w:proofErr w:type="gramEnd"/>
      <w:r w:rsidRPr="006E3F4F">
        <w:rPr>
          <w:rFonts w:ascii="Helvetica" w:hAnsi="Helvetica" w:cs="Helvetica"/>
          <w:color w:val="000000"/>
          <w:lang w:val="en-GB"/>
        </w:rPr>
        <w:t>marine pollut*"</w:t>
      </w:r>
      <w:r w:rsidRPr="006E3F4F">
        <w:rPr>
          <w:rFonts w:ascii="Helvetica" w:hAnsi="Helvetica" w:cs="Helvetica"/>
          <w:color w:val="969696"/>
          <w:lang w:val="en-GB"/>
        </w:rPr>
        <w:t> )  AND  ( LIMIT-TO ( SUBJAREA ,  </w:t>
      </w:r>
      <w:r w:rsidRPr="006E3F4F">
        <w:rPr>
          <w:rFonts w:ascii="Helvetica" w:hAnsi="Helvetica" w:cs="Helvetica"/>
          <w:color w:val="000000"/>
          <w:lang w:val="en-GB"/>
        </w:rPr>
        <w:t>"ENVI"</w:t>
      </w:r>
      <w:r w:rsidRPr="006E3F4F">
        <w:rPr>
          <w:rFonts w:ascii="Helvetica" w:hAnsi="Helvetica" w:cs="Helvetica"/>
          <w:color w:val="969696"/>
          <w:lang w:val="en-GB"/>
        </w:rPr>
        <w:t> ) )  AND  ( LIMIT-TO ( DOCTYPE ,  </w:t>
      </w:r>
      <w:r w:rsidRPr="006E3F4F">
        <w:rPr>
          <w:rFonts w:ascii="Helvetica" w:hAnsi="Helvetica" w:cs="Helvetica"/>
          <w:color w:val="000000"/>
          <w:lang w:val="en-GB"/>
        </w:rPr>
        <w:t>"ar"</w:t>
      </w:r>
      <w:r w:rsidRPr="006E3F4F">
        <w:rPr>
          <w:rFonts w:ascii="Helvetica" w:hAnsi="Helvetica" w:cs="Helvetica"/>
          <w:color w:val="969696"/>
          <w:lang w:val="en-GB"/>
        </w:rPr>
        <w:t> )  OR  LIMIT-TO ( DOCTYPE ,  </w:t>
      </w:r>
      <w:r w:rsidRPr="006E3F4F">
        <w:rPr>
          <w:rFonts w:ascii="Helvetica" w:hAnsi="Helvetica" w:cs="Helvetica"/>
          <w:color w:val="000000"/>
          <w:lang w:val="en-GB"/>
        </w:rPr>
        <w:t>"cp"</w:t>
      </w:r>
      <w:r w:rsidRPr="006E3F4F">
        <w:rPr>
          <w:rFonts w:ascii="Helvetica" w:hAnsi="Helvetica" w:cs="Helvetica"/>
          <w:color w:val="969696"/>
          <w:lang w:val="en-GB"/>
        </w:rPr>
        <w:t> )  OR  LIMIT-TO ( DOCTYPE ,  </w:t>
      </w:r>
      <w:r w:rsidRPr="006E3F4F">
        <w:rPr>
          <w:rFonts w:ascii="Helvetica" w:hAnsi="Helvetica" w:cs="Helvetica"/>
          <w:color w:val="000000"/>
          <w:lang w:val="en-GB"/>
        </w:rPr>
        <w:t>"re"</w:t>
      </w:r>
      <w:r w:rsidRPr="006E3F4F">
        <w:rPr>
          <w:rFonts w:ascii="Helvetica" w:hAnsi="Helvetica" w:cs="Helvetica"/>
          <w:color w:val="969696"/>
          <w:lang w:val="en-GB"/>
        </w:rPr>
        <w:t> ) )  AND  ( LIMIT-TO ( LANGUAGE ,  </w:t>
      </w:r>
      <w:r w:rsidRPr="006E3F4F">
        <w:rPr>
          <w:rFonts w:ascii="Helvetica" w:hAnsi="Helvetica" w:cs="Helvetica"/>
          <w:color w:val="000000"/>
          <w:lang w:val="en-GB"/>
        </w:rPr>
        <w:t>"English"</w:t>
      </w:r>
      <w:r w:rsidRPr="006E3F4F">
        <w:rPr>
          <w:rFonts w:ascii="Helvetica" w:hAnsi="Helvetica" w:cs="Helvetica"/>
          <w:color w:val="969696"/>
          <w:lang w:val="en-GB"/>
        </w:rPr>
        <w:t> ) ) </w:t>
      </w:r>
    </w:p>
    <w:p w14:paraId="3FFEAD63" w14:textId="5483DF0F" w:rsidR="006E3F4F" w:rsidRDefault="006E3F4F" w:rsidP="006E3F4F">
      <w:pPr>
        <w:autoSpaceDE w:val="0"/>
        <w:autoSpaceDN w:val="0"/>
        <w:adjustRightInd w:val="0"/>
        <w:spacing w:line="480" w:lineRule="auto"/>
        <w:ind w:right="-720"/>
        <w:rPr>
          <w:rFonts w:ascii="Helvetica" w:hAnsi="Helvetica" w:cs="Helvetica"/>
          <w:color w:val="000000"/>
          <w:lang w:val="en-GB"/>
        </w:rPr>
      </w:pPr>
      <w:r w:rsidRPr="006E3F4F">
        <w:rPr>
          <w:rFonts w:ascii="Helvetica" w:hAnsi="Helvetica" w:cs="Helvetica"/>
          <w:color w:val="000000"/>
          <w:lang w:val="en-GB"/>
        </w:rPr>
        <w:t xml:space="preserve">This instructs Scopus to search for records tagged with the keyword ‘Marine Pollution’ and limited to the subject area of ‘Environmental Science’.  A filtering process was used to include only publications in English and to limit document types to articles, conference papers, and </w:t>
      </w:r>
      <w:r w:rsidRPr="006E3F4F">
        <w:rPr>
          <w:rFonts w:ascii="Helvetica" w:hAnsi="Helvetica" w:cs="Helvetica"/>
          <w:color w:val="000000"/>
          <w:lang w:val="en-GB"/>
        </w:rPr>
        <w:lastRenderedPageBreak/>
        <w:t xml:space="preserve">reviews. Articles published in 2020 were excluded in order to assess only full calendar years.  </w:t>
      </w:r>
      <w:bookmarkStart w:id="6" w:name="_MON_1657824129"/>
      <w:bookmarkEnd w:id="6"/>
      <w:ins w:id="7" w:author="Brie Sherow" w:date="2020-08-01T21:56:00Z">
        <w:r w:rsidR="002B224E">
          <w:rPr>
            <w:rFonts w:ascii="Helvetica" w:hAnsi="Helvetica" w:cs="Helvetica"/>
            <w:noProof/>
            <w:color w:val="000000"/>
            <w:lang w:val="en-GB"/>
          </w:rPr>
          <w:object w:dxaOrig="9360" w:dyaOrig="12680" w14:anchorId="621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34pt;mso-width-percent:0;mso-height-percent:0;mso-width-percent:0;mso-height-percent:0" o:ole="">
              <v:imagedata r:id="rId8" o:title=""/>
            </v:shape>
            <o:OLEObject Type="Embed" ProgID="Word.Document.12" ShapeID="_x0000_i1025" DrawAspect="Content" ObjectID="_1657974203" r:id="rId9">
              <o:FieldCodes>\s</o:FieldCodes>
            </o:OLEObject>
          </w:object>
        </w:r>
      </w:ins>
    </w:p>
    <w:p w14:paraId="693C08FD" w14:textId="77777777" w:rsidR="006E3F4F" w:rsidRDefault="006E3F4F" w:rsidP="006E3F4F">
      <w:pPr>
        <w:autoSpaceDE w:val="0"/>
        <w:autoSpaceDN w:val="0"/>
        <w:adjustRightInd w:val="0"/>
        <w:spacing w:line="480" w:lineRule="auto"/>
        <w:ind w:right="-720"/>
        <w:rPr>
          <w:rFonts w:ascii="Helvetica" w:hAnsi="Helvetica" w:cs="Helvetica"/>
          <w:color w:val="000000"/>
          <w:lang w:val="en-GB"/>
        </w:rPr>
      </w:pPr>
    </w:p>
    <w:p w14:paraId="3F31AF7F" w14:textId="77777777" w:rsidR="006E3F4F" w:rsidRPr="006E3F4F" w:rsidRDefault="006E3F4F" w:rsidP="006E3F4F">
      <w:pPr>
        <w:tabs>
          <w:tab w:val="left" w:pos="20"/>
          <w:tab w:val="left" w:pos="180"/>
        </w:tabs>
        <w:autoSpaceDE w:val="0"/>
        <w:autoSpaceDN w:val="0"/>
        <w:adjustRightInd w:val="0"/>
        <w:spacing w:line="480" w:lineRule="auto"/>
        <w:rPr>
          <w:rFonts w:ascii="Helvetica" w:hAnsi="Helvetica" w:cs="Helvetica"/>
          <w:color w:val="000000"/>
          <w:lang w:val="en-GB"/>
        </w:rPr>
      </w:pPr>
      <w:commentRangeStart w:id="8"/>
      <w:r w:rsidRPr="006E3F4F">
        <w:rPr>
          <w:rFonts w:ascii="Helvetica" w:hAnsi="Helvetica" w:cs="Helvetica"/>
          <w:color w:val="000000"/>
          <w:lang w:val="en-GB"/>
        </w:rPr>
        <w:t>I identified a total of 9,757 publications on marine pollution between 1970 and 2019.  The main subject disciplines are Environmental Science (9,757 articles), Earth and Planetary Sciences (4,294 articles), Agricultural and Biological Sciences (4,261 articles), Chemistry (975 articles), Pharmacology, Toxicology and Pharmaceuticals (615 articles).</w:t>
      </w:r>
    </w:p>
    <w:p w14:paraId="70266FF4" w14:textId="77777777" w:rsidR="006E3F4F" w:rsidRPr="006E3F4F" w:rsidRDefault="006E3F4F" w:rsidP="006E3F4F">
      <w:pPr>
        <w:tabs>
          <w:tab w:val="left" w:pos="20"/>
          <w:tab w:val="left" w:pos="180"/>
        </w:tabs>
        <w:autoSpaceDE w:val="0"/>
        <w:autoSpaceDN w:val="0"/>
        <w:adjustRightInd w:val="0"/>
        <w:spacing w:line="480" w:lineRule="auto"/>
        <w:rPr>
          <w:rFonts w:ascii="Helvetica" w:hAnsi="Helvetica" w:cs="Helvetica"/>
          <w:color w:val="000000"/>
          <w:lang w:val="en-GB"/>
        </w:rPr>
      </w:pPr>
      <w:r w:rsidRPr="006E3F4F">
        <w:rPr>
          <w:rFonts w:ascii="Helvetica" w:hAnsi="Helvetica" w:cs="Helvetica"/>
          <w:color w:val="000000"/>
          <w:lang w:val="en-GB"/>
        </w:rPr>
        <w:t xml:space="preserve">Top journals are Marine Pollution Bulletin (3,179 articles), Science of the Total </w:t>
      </w:r>
      <w:proofErr w:type="spellStart"/>
      <w:r w:rsidRPr="006E3F4F">
        <w:rPr>
          <w:rFonts w:ascii="Helvetica" w:hAnsi="Helvetica" w:cs="Helvetica"/>
          <w:color w:val="000000"/>
          <w:lang w:val="en-GB"/>
        </w:rPr>
        <w:t>Envronment</w:t>
      </w:r>
      <w:proofErr w:type="spellEnd"/>
      <w:r w:rsidRPr="006E3F4F">
        <w:rPr>
          <w:rFonts w:ascii="Helvetica" w:hAnsi="Helvetica" w:cs="Helvetica"/>
          <w:color w:val="000000"/>
          <w:lang w:val="en-GB"/>
        </w:rPr>
        <w:t xml:space="preserve"> (563 articles), Environmental Science and Technology (445 articles), Environmental Pollution (433 articles), and Chemosphere (385 articles).</w:t>
      </w:r>
    </w:p>
    <w:commentRangeEnd w:id="8"/>
    <w:p w14:paraId="7179830A" w14:textId="284E91CC" w:rsidR="006E3F4F" w:rsidRPr="006E3F4F" w:rsidRDefault="00AE7294" w:rsidP="006E3F4F">
      <w:pPr>
        <w:autoSpaceDE w:val="0"/>
        <w:autoSpaceDN w:val="0"/>
        <w:adjustRightInd w:val="0"/>
        <w:spacing w:line="480" w:lineRule="auto"/>
        <w:ind w:right="-720"/>
        <w:rPr>
          <w:rFonts w:ascii="Helvetica" w:hAnsi="Helvetica" w:cs="Helvetica"/>
          <w:color w:val="000000"/>
          <w:lang w:val="en-GB"/>
        </w:rPr>
      </w:pPr>
      <w:r>
        <w:rPr>
          <w:rStyle w:val="CommentReference"/>
        </w:rPr>
        <w:commentReference w:id="8"/>
      </w:r>
      <w:r w:rsidR="006E3F4F" w:rsidRPr="006E3F4F">
        <w:rPr>
          <w:rFonts w:ascii="Helvetica" w:hAnsi="Helvetica" w:cs="Helvetica"/>
          <w:color w:val="000000"/>
          <w:lang w:val="en-GB"/>
        </w:rPr>
        <w:t xml:space="preserve">I downloaded these records and then used </w:t>
      </w:r>
      <w:proofErr w:type="spellStart"/>
      <w:r w:rsidR="006E3F4F" w:rsidRPr="006E3F4F">
        <w:rPr>
          <w:rFonts w:ascii="Helvetica" w:hAnsi="Helvetica" w:cs="Helvetica"/>
          <w:i/>
          <w:iCs/>
          <w:color w:val="000000"/>
          <w:lang w:val="en-GB"/>
        </w:rPr>
        <w:t>bibliometrix</w:t>
      </w:r>
      <w:proofErr w:type="spellEnd"/>
      <w:r w:rsidR="006E3F4F" w:rsidRPr="006E3F4F">
        <w:rPr>
          <w:rFonts w:ascii="Helvetica" w:hAnsi="Helvetica" w:cs="Helvetica"/>
          <w:color w:val="000000"/>
          <w:lang w:val="en-GB"/>
        </w:rPr>
        <w:t xml:space="preserve"> package (Aria and </w:t>
      </w:r>
      <w:proofErr w:type="spellStart"/>
      <w:r w:rsidR="006E3F4F" w:rsidRPr="006E3F4F">
        <w:rPr>
          <w:rFonts w:ascii="Helvetica" w:hAnsi="Helvetica" w:cs="Helvetica"/>
          <w:color w:val="000000"/>
          <w:lang w:val="en-GB"/>
        </w:rPr>
        <w:t>Cuccurullo</w:t>
      </w:r>
      <w:proofErr w:type="spellEnd"/>
      <w:r w:rsidR="006E3F4F" w:rsidRPr="006E3F4F">
        <w:rPr>
          <w:rFonts w:ascii="Helvetica" w:hAnsi="Helvetica" w:cs="Helvetica"/>
          <w:color w:val="000000"/>
          <w:lang w:val="en-GB"/>
        </w:rPr>
        <w:t xml:space="preserve"> 2017) in R (R Core Team 2020) to transform a Scopus </w:t>
      </w:r>
      <w:proofErr w:type="spellStart"/>
      <w:r w:rsidR="006E3F4F" w:rsidRPr="006E3F4F">
        <w:rPr>
          <w:rFonts w:ascii="Helvetica" w:hAnsi="Helvetica" w:cs="Helvetica"/>
          <w:color w:val="000000"/>
          <w:lang w:val="en-GB"/>
        </w:rPr>
        <w:t>BibTeX</w:t>
      </w:r>
      <w:proofErr w:type="spellEnd"/>
      <w:r w:rsidR="006E3F4F" w:rsidRPr="006E3F4F">
        <w:rPr>
          <w:rFonts w:ascii="Helvetica" w:hAnsi="Helvetica" w:cs="Helvetica"/>
          <w:color w:val="000000"/>
          <w:lang w:val="en-GB"/>
        </w:rPr>
        <w:t xml:space="preserve"> file into a </w:t>
      </w:r>
      <w:proofErr w:type="spellStart"/>
      <w:r w:rsidR="006E3F4F" w:rsidRPr="006E3F4F">
        <w:rPr>
          <w:rFonts w:ascii="Helvetica" w:hAnsi="Helvetica" w:cs="Helvetica"/>
          <w:color w:val="000000"/>
          <w:lang w:val="en-GB"/>
        </w:rPr>
        <w:t>dataframe</w:t>
      </w:r>
      <w:proofErr w:type="spellEnd"/>
      <w:r w:rsidR="006E3F4F" w:rsidRPr="006E3F4F">
        <w:rPr>
          <w:rFonts w:ascii="Helvetica" w:hAnsi="Helvetica" w:cs="Helvetica"/>
          <w:color w:val="000000"/>
          <w:lang w:val="en-GB"/>
        </w:rPr>
        <w:t xml:space="preserve"> used for analysis.</w:t>
      </w:r>
    </w:p>
    <w:p w14:paraId="5DA5151C" w14:textId="77777777" w:rsidR="006E3F4F" w:rsidRPr="006E3F4F" w:rsidRDefault="006E3F4F" w:rsidP="006E3F4F">
      <w:pPr>
        <w:autoSpaceDE w:val="0"/>
        <w:autoSpaceDN w:val="0"/>
        <w:adjustRightInd w:val="0"/>
        <w:spacing w:line="480" w:lineRule="auto"/>
        <w:ind w:right="-720"/>
        <w:rPr>
          <w:rFonts w:ascii="Helvetica" w:hAnsi="Helvetica" w:cs="Helvetica"/>
          <w:i/>
          <w:iCs/>
          <w:color w:val="000000"/>
          <w:lang w:val="en-GB"/>
        </w:rPr>
      </w:pPr>
      <w:r w:rsidRPr="006E3F4F">
        <w:rPr>
          <w:rFonts w:ascii="Helvetica" w:hAnsi="Helvetica" w:cs="Helvetica"/>
          <w:i/>
          <w:iCs/>
          <w:color w:val="000000"/>
          <w:lang w:val="en-GB"/>
        </w:rPr>
        <w:t>Descriptive Analysis</w:t>
      </w:r>
    </w:p>
    <w:p w14:paraId="2127C464" w14:textId="77777777" w:rsidR="006E3F4F" w:rsidRPr="006E3F4F" w:rsidRDefault="006E3F4F" w:rsidP="006E3F4F">
      <w:pPr>
        <w:autoSpaceDE w:val="0"/>
        <w:autoSpaceDN w:val="0"/>
        <w:adjustRightInd w:val="0"/>
        <w:spacing w:line="480" w:lineRule="auto"/>
        <w:ind w:right="-720"/>
        <w:rPr>
          <w:rFonts w:ascii="Helvetica" w:hAnsi="Helvetica" w:cs="Helvetica"/>
          <w:color w:val="000000"/>
          <w:lang w:val="en-GB"/>
        </w:rPr>
      </w:pPr>
      <w:r w:rsidRPr="006E3F4F">
        <w:rPr>
          <w:rFonts w:ascii="Helvetica" w:hAnsi="Helvetica" w:cs="Helvetica"/>
          <w:color w:val="000000"/>
          <w:lang w:val="en-GB"/>
        </w:rPr>
        <w:t xml:space="preserve">I used core </w:t>
      </w:r>
      <w:proofErr w:type="spellStart"/>
      <w:r w:rsidRPr="006E3F4F">
        <w:rPr>
          <w:rFonts w:ascii="Helvetica" w:hAnsi="Helvetica" w:cs="Helvetica"/>
          <w:color w:val="000000"/>
          <w:lang w:val="en-GB"/>
        </w:rPr>
        <w:t>bibliometrix</w:t>
      </w:r>
      <w:proofErr w:type="spellEnd"/>
      <w:r w:rsidRPr="006E3F4F">
        <w:rPr>
          <w:rFonts w:ascii="Helvetica" w:hAnsi="Helvetica" w:cs="Helvetica"/>
          <w:color w:val="000000"/>
          <w:lang w:val="en-GB"/>
        </w:rPr>
        <w:t xml:space="preserve"> outputs to determine the total number of articles published each year, the country where the research is based, and top authors assessed by number of articles published and total number of citations.  </w:t>
      </w:r>
    </w:p>
    <w:p w14:paraId="0DA5F56A" w14:textId="77777777" w:rsidR="006E3F4F" w:rsidRPr="006E3F4F" w:rsidRDefault="006E3F4F" w:rsidP="006E3F4F">
      <w:pPr>
        <w:autoSpaceDE w:val="0"/>
        <w:autoSpaceDN w:val="0"/>
        <w:adjustRightInd w:val="0"/>
        <w:spacing w:line="480" w:lineRule="auto"/>
        <w:ind w:right="-720"/>
        <w:rPr>
          <w:rFonts w:ascii="Helvetica" w:hAnsi="Helvetica" w:cs="Helvetica"/>
          <w:i/>
          <w:iCs/>
          <w:color w:val="000000"/>
          <w:lang w:val="en-GB"/>
        </w:rPr>
      </w:pPr>
      <w:r w:rsidRPr="006E3F4F">
        <w:rPr>
          <w:rFonts w:ascii="Helvetica" w:hAnsi="Helvetica" w:cs="Helvetica"/>
          <w:i/>
          <w:iCs/>
          <w:color w:val="000000"/>
          <w:lang w:val="en-GB"/>
        </w:rPr>
        <w:t>In-depth Analysis</w:t>
      </w:r>
    </w:p>
    <w:p w14:paraId="32C4A91E" w14:textId="44CAE925" w:rsidR="006E3F4F" w:rsidRPr="006E3F4F" w:rsidRDefault="006E3F4F" w:rsidP="006E3F4F">
      <w:pPr>
        <w:autoSpaceDE w:val="0"/>
        <w:autoSpaceDN w:val="0"/>
        <w:adjustRightInd w:val="0"/>
        <w:spacing w:line="480" w:lineRule="auto"/>
        <w:ind w:right="-720"/>
        <w:rPr>
          <w:rFonts w:ascii="Helvetica" w:hAnsi="Helvetica" w:cs="Helvetica"/>
          <w:color w:val="000000"/>
          <w:lang w:val="en-GB"/>
        </w:rPr>
      </w:pPr>
      <w:r w:rsidRPr="006E3F4F">
        <w:rPr>
          <w:rFonts w:ascii="Helvetica" w:hAnsi="Helvetica" w:cs="Helvetica"/>
          <w:color w:val="000000"/>
          <w:lang w:val="en-GB"/>
        </w:rPr>
        <w:t xml:space="preserve">I used </w:t>
      </w:r>
      <w:proofErr w:type="spellStart"/>
      <w:r w:rsidRPr="006E3F4F">
        <w:rPr>
          <w:rFonts w:ascii="Helvetica" w:hAnsi="Helvetica" w:cs="Helvetica"/>
          <w:i/>
          <w:iCs/>
          <w:color w:val="000000"/>
          <w:lang w:val="en-GB"/>
        </w:rPr>
        <w:t>tmap</w:t>
      </w:r>
      <w:proofErr w:type="spellEnd"/>
      <w:r w:rsidRPr="006E3F4F">
        <w:rPr>
          <w:rFonts w:ascii="Helvetica" w:hAnsi="Helvetica" w:cs="Helvetica"/>
          <w:i/>
          <w:iCs/>
          <w:color w:val="000000"/>
          <w:lang w:val="en-GB"/>
        </w:rPr>
        <w:t xml:space="preserve"> </w:t>
      </w:r>
      <w:r w:rsidRPr="006E3F4F">
        <w:rPr>
          <w:rFonts w:ascii="Helvetica" w:hAnsi="Helvetica" w:cs="Helvetica"/>
          <w:color w:val="000000"/>
          <w:lang w:val="en-GB"/>
        </w:rPr>
        <w:t>package (</w:t>
      </w:r>
      <w:proofErr w:type="spellStart"/>
      <w:r w:rsidRPr="006E3F4F">
        <w:rPr>
          <w:rFonts w:ascii="Helvetica" w:hAnsi="Helvetica" w:cs="Helvetica"/>
          <w:color w:val="000000"/>
          <w:lang w:val="en-GB"/>
        </w:rPr>
        <w:t>Tennekes</w:t>
      </w:r>
      <w:proofErr w:type="spellEnd"/>
      <w:r w:rsidRPr="006E3F4F">
        <w:rPr>
          <w:rFonts w:ascii="Helvetica" w:hAnsi="Helvetica" w:cs="Helvetica"/>
          <w:color w:val="000000"/>
          <w:lang w:val="en-GB"/>
        </w:rPr>
        <w:t xml:space="preserve"> 2018) in R in order to visualise the spatial distribution of marine pollution publications.  To further assess the geography of marine pollution research I used network mapping with </w:t>
      </w:r>
      <w:proofErr w:type="spellStart"/>
      <w:r w:rsidRPr="006E3F4F">
        <w:rPr>
          <w:rFonts w:ascii="Helvetica" w:hAnsi="Helvetica" w:cs="Helvetica"/>
          <w:i/>
          <w:iCs/>
          <w:color w:val="000000"/>
          <w:lang w:val="en-GB"/>
        </w:rPr>
        <w:t>igraph</w:t>
      </w:r>
      <w:proofErr w:type="spellEnd"/>
      <w:r w:rsidRPr="006E3F4F">
        <w:rPr>
          <w:rFonts w:ascii="Helvetica" w:hAnsi="Helvetica" w:cs="Helvetica"/>
          <w:i/>
          <w:iCs/>
          <w:color w:val="000000"/>
          <w:lang w:val="en-GB"/>
        </w:rPr>
        <w:t xml:space="preserve"> </w:t>
      </w:r>
      <w:r w:rsidRPr="006E3F4F">
        <w:rPr>
          <w:rFonts w:ascii="Helvetica" w:hAnsi="Helvetica" w:cs="Helvetica"/>
          <w:color w:val="000000"/>
          <w:lang w:val="en-GB"/>
        </w:rPr>
        <w:t>package (</w:t>
      </w:r>
      <w:proofErr w:type="spellStart"/>
      <w:r w:rsidRPr="006E3F4F">
        <w:rPr>
          <w:rFonts w:ascii="Helvetica" w:hAnsi="Helvetica" w:cs="Helvetica"/>
          <w:color w:val="000000"/>
          <w:lang w:val="en-GB"/>
        </w:rPr>
        <w:t>Csardi</w:t>
      </w:r>
      <w:proofErr w:type="spellEnd"/>
      <w:r w:rsidRPr="006E3F4F">
        <w:rPr>
          <w:rFonts w:ascii="Helvetica" w:hAnsi="Helvetica" w:cs="Helvetica"/>
          <w:color w:val="000000"/>
          <w:lang w:val="en-GB"/>
        </w:rPr>
        <w:t xml:space="preserve"> and </w:t>
      </w:r>
      <w:proofErr w:type="spellStart"/>
      <w:r w:rsidRPr="006E3F4F">
        <w:rPr>
          <w:rFonts w:ascii="Helvetica" w:hAnsi="Helvetica" w:cs="Helvetica"/>
          <w:color w:val="000000"/>
          <w:lang w:val="en-GB"/>
        </w:rPr>
        <w:t>Nepusz</w:t>
      </w:r>
      <w:proofErr w:type="spellEnd"/>
      <w:r w:rsidRPr="006E3F4F">
        <w:rPr>
          <w:rFonts w:ascii="Helvetica" w:hAnsi="Helvetica" w:cs="Helvetica"/>
          <w:color w:val="000000"/>
          <w:lang w:val="en-GB"/>
        </w:rPr>
        <w:t xml:space="preserve"> 2006) in R to visualize intra and international collaboration networks. I analysed this network using the </w:t>
      </w:r>
      <w:proofErr w:type="spellStart"/>
      <w:r w:rsidRPr="006E3F4F">
        <w:rPr>
          <w:rFonts w:ascii="Helvetica" w:hAnsi="Helvetica" w:cs="Helvetica"/>
          <w:color w:val="000000"/>
          <w:lang w:val="en-GB"/>
        </w:rPr>
        <w:t>Fruchterman-Reingold</w:t>
      </w:r>
      <w:proofErr w:type="spellEnd"/>
      <w:r w:rsidRPr="006E3F4F">
        <w:rPr>
          <w:rFonts w:ascii="Helvetica" w:hAnsi="Helvetica" w:cs="Helvetica"/>
          <w:color w:val="000000"/>
          <w:lang w:val="en-GB"/>
        </w:rPr>
        <w:t xml:space="preserve"> layout to reflect the structure of the networks while distributing connected vertices near each other without being drawn so close that they are obscured. (</w:t>
      </w:r>
      <w:commentRangeStart w:id="9"/>
      <w:proofErr w:type="spellStart"/>
      <w:r w:rsidRPr="006E3F4F">
        <w:rPr>
          <w:rFonts w:ascii="Helvetica" w:hAnsi="Helvetica" w:cs="Helvetica"/>
          <w:color w:val="000000"/>
          <w:lang w:val="en-GB"/>
        </w:rPr>
        <w:t>Fruchterman</w:t>
      </w:r>
      <w:proofErr w:type="spellEnd"/>
      <w:r w:rsidRPr="006E3F4F">
        <w:rPr>
          <w:rFonts w:ascii="Helvetica" w:hAnsi="Helvetica" w:cs="Helvetica"/>
          <w:color w:val="000000"/>
          <w:lang w:val="en-GB"/>
        </w:rPr>
        <w:t xml:space="preserve"> &amp; </w:t>
      </w:r>
      <w:proofErr w:type="spellStart"/>
      <w:r w:rsidRPr="006E3F4F">
        <w:rPr>
          <w:rFonts w:ascii="Helvetica" w:hAnsi="Helvetica" w:cs="Helvetica"/>
          <w:color w:val="000000"/>
          <w:lang w:val="en-GB"/>
        </w:rPr>
        <w:lastRenderedPageBreak/>
        <w:t>Reingold</w:t>
      </w:r>
      <w:commentRangeEnd w:id="9"/>
      <w:proofErr w:type="spellEnd"/>
      <w:r w:rsidR="00AE7294">
        <w:rPr>
          <w:rStyle w:val="CommentReference"/>
        </w:rPr>
        <w:commentReference w:id="9"/>
      </w:r>
      <w:r w:rsidRPr="006E3F4F">
        <w:rPr>
          <w:rFonts w:ascii="Helvetica" w:hAnsi="Helvetica" w:cs="Helvetica"/>
          <w:color w:val="000000"/>
          <w:lang w:val="en-GB"/>
        </w:rPr>
        <w:t xml:space="preserve">)  In order to assess the changes in author keywords over time I created a </w:t>
      </w:r>
      <w:proofErr w:type="spellStart"/>
      <w:r w:rsidRPr="006E3F4F">
        <w:rPr>
          <w:rFonts w:ascii="Helvetica" w:hAnsi="Helvetica" w:cs="Helvetica"/>
          <w:color w:val="000000"/>
          <w:lang w:val="en-GB"/>
        </w:rPr>
        <w:t>wordcloud</w:t>
      </w:r>
      <w:proofErr w:type="spellEnd"/>
      <w:r w:rsidRPr="006E3F4F">
        <w:rPr>
          <w:rFonts w:ascii="Helvetica" w:hAnsi="Helvetica" w:cs="Helvetica"/>
          <w:color w:val="000000"/>
          <w:lang w:val="en-GB"/>
        </w:rPr>
        <w:t xml:space="preserve"> for early research </w:t>
      </w:r>
      <w:ins w:id="10" w:author="Losia Lagisz" w:date="2020-07-30T10:44:00Z">
        <w:r w:rsidR="00AE7294">
          <w:rPr>
            <w:rFonts w:ascii="Helvetica" w:hAnsi="Helvetica" w:cs="Helvetica"/>
            <w:color w:val="000000"/>
            <w:lang w:val="en-GB"/>
          </w:rPr>
          <w:t>(</w:t>
        </w:r>
        <w:r w:rsidR="00AE7294" w:rsidRPr="00AE7294">
          <w:rPr>
            <w:rFonts w:ascii="Helvetica" w:hAnsi="Helvetica" w:cs="Helvetica"/>
            <w:i/>
            <w:color w:val="000000"/>
            <w:lang w:val="en-GB"/>
            <w:rPrChange w:id="11" w:author="Losia Lagisz" w:date="2020-07-30T10:44:00Z">
              <w:rPr>
                <w:rFonts w:ascii="Helvetica" w:hAnsi="Helvetica" w:cs="Helvetica"/>
                <w:color w:val="000000"/>
                <w:lang w:val="en-GB"/>
              </w:rPr>
            </w:rPrChange>
          </w:rPr>
          <w:t>years</w:t>
        </w:r>
        <w:r w:rsidR="00AE7294">
          <w:rPr>
            <w:rFonts w:ascii="Helvetica" w:hAnsi="Helvetica" w:cs="Helvetica"/>
            <w:color w:val="000000"/>
            <w:lang w:val="en-GB"/>
          </w:rPr>
          <w:t xml:space="preserve">) </w:t>
        </w:r>
      </w:ins>
      <w:r w:rsidRPr="006E3F4F">
        <w:rPr>
          <w:rFonts w:ascii="Helvetica" w:hAnsi="Helvetica" w:cs="Helvetica"/>
          <w:color w:val="000000"/>
          <w:lang w:val="en-GB"/>
        </w:rPr>
        <w:t xml:space="preserve">and another for recent research </w:t>
      </w:r>
      <w:ins w:id="12" w:author="Losia Lagisz" w:date="2020-07-30T10:44:00Z">
        <w:r w:rsidR="00AE7294">
          <w:rPr>
            <w:rFonts w:ascii="Helvetica" w:hAnsi="Helvetica" w:cs="Helvetica"/>
            <w:color w:val="000000"/>
            <w:lang w:val="en-GB"/>
          </w:rPr>
          <w:t>(</w:t>
        </w:r>
        <w:r w:rsidR="00AE7294" w:rsidRPr="00AE7294">
          <w:rPr>
            <w:rFonts w:ascii="Helvetica" w:hAnsi="Helvetica" w:cs="Helvetica"/>
            <w:i/>
            <w:color w:val="000000"/>
            <w:lang w:val="en-GB"/>
            <w:rPrChange w:id="13" w:author="Losia Lagisz" w:date="2020-07-30T10:44:00Z">
              <w:rPr>
                <w:rFonts w:ascii="Helvetica" w:hAnsi="Helvetica" w:cs="Helvetica"/>
                <w:color w:val="000000"/>
                <w:lang w:val="en-GB"/>
              </w:rPr>
            </w:rPrChange>
          </w:rPr>
          <w:t>years</w:t>
        </w:r>
        <w:r w:rsidR="00AE7294">
          <w:rPr>
            <w:rFonts w:ascii="Helvetica" w:hAnsi="Helvetica" w:cs="Helvetica"/>
            <w:color w:val="000000"/>
            <w:lang w:val="en-GB"/>
          </w:rPr>
          <w:t xml:space="preserve">) </w:t>
        </w:r>
      </w:ins>
      <w:r w:rsidRPr="006E3F4F">
        <w:rPr>
          <w:rFonts w:ascii="Helvetica" w:hAnsi="Helvetica" w:cs="Helvetica"/>
          <w:color w:val="000000"/>
          <w:lang w:val="en-GB"/>
        </w:rPr>
        <w:t xml:space="preserve">using </w:t>
      </w:r>
      <w:commentRangeStart w:id="14"/>
      <w:r w:rsidRPr="006E3F4F">
        <w:rPr>
          <w:rFonts w:ascii="Helvetica" w:hAnsi="Helvetica" w:cs="Helvetica"/>
          <w:i/>
          <w:iCs/>
          <w:color w:val="000000"/>
          <w:lang w:val="en-GB"/>
        </w:rPr>
        <w:t>wordcloud2</w:t>
      </w:r>
      <w:r w:rsidRPr="006E3F4F">
        <w:rPr>
          <w:rFonts w:ascii="Helvetica" w:hAnsi="Helvetica" w:cs="Helvetica"/>
          <w:color w:val="000000"/>
          <w:lang w:val="en-GB"/>
        </w:rPr>
        <w:t xml:space="preserve"> </w:t>
      </w:r>
      <w:commentRangeEnd w:id="14"/>
      <w:r w:rsidR="00AE7294">
        <w:rPr>
          <w:rStyle w:val="CommentReference"/>
        </w:rPr>
        <w:commentReference w:id="14"/>
      </w:r>
      <w:commentRangeStart w:id="15"/>
      <w:r w:rsidRPr="006E3F4F">
        <w:rPr>
          <w:rFonts w:ascii="Helvetica" w:hAnsi="Helvetica" w:cs="Helvetica"/>
          <w:color w:val="000000"/>
          <w:lang w:val="en-GB"/>
        </w:rPr>
        <w:t>package in R.</w:t>
      </w:r>
      <w:commentRangeEnd w:id="15"/>
      <w:r w:rsidR="003C4E83">
        <w:rPr>
          <w:rStyle w:val="CommentReference"/>
        </w:rPr>
        <w:commentReference w:id="15"/>
      </w:r>
    </w:p>
    <w:p w14:paraId="3D98B3EC" w14:textId="53F53983" w:rsidR="006E3F4F" w:rsidRPr="00AE7294" w:rsidRDefault="00AE7294" w:rsidP="006E3F4F">
      <w:pPr>
        <w:autoSpaceDE w:val="0"/>
        <w:autoSpaceDN w:val="0"/>
        <w:adjustRightInd w:val="0"/>
        <w:spacing w:line="480" w:lineRule="auto"/>
        <w:rPr>
          <w:rFonts w:ascii="Helvetica" w:hAnsi="Helvetica" w:cs="Helvetica"/>
          <w:bCs/>
          <w:color w:val="000000"/>
          <w:lang w:val="en-GB"/>
          <w:rPrChange w:id="16" w:author="Losia Lagisz" w:date="2020-07-30T10:44:00Z">
            <w:rPr>
              <w:rFonts w:ascii="Helvetica" w:hAnsi="Helvetica" w:cs="Helvetica"/>
              <w:b/>
              <w:bCs/>
              <w:color w:val="000000"/>
              <w:lang w:val="en-GB"/>
            </w:rPr>
          </w:rPrChange>
        </w:rPr>
      </w:pPr>
      <w:ins w:id="17" w:author="Losia Lagisz" w:date="2020-07-30T10:43:00Z">
        <w:r w:rsidRPr="00AE7294">
          <w:rPr>
            <w:rFonts w:ascii="Helvetica" w:hAnsi="Helvetica" w:cs="Helvetica"/>
            <w:bCs/>
            <w:color w:val="000000"/>
            <w:lang w:val="en-GB"/>
            <w:rPrChange w:id="18" w:author="Losia Lagisz" w:date="2020-07-30T10:44:00Z">
              <w:rPr>
                <w:rFonts w:ascii="Helvetica" w:hAnsi="Helvetica" w:cs="Helvetica"/>
                <w:b/>
                <w:bCs/>
                <w:color w:val="000000"/>
                <w:lang w:val="en-GB"/>
              </w:rPr>
            </w:rPrChange>
          </w:rPr>
          <w:t xml:space="preserve">Code and data availability </w:t>
        </w:r>
      </w:ins>
      <w:ins w:id="19" w:author="Losia Lagisz" w:date="2020-07-30T10:44:00Z">
        <w:r w:rsidRPr="00AE7294">
          <w:rPr>
            <w:rFonts w:ascii="Helvetica" w:hAnsi="Helvetica" w:cs="Helvetica"/>
            <w:bCs/>
            <w:color w:val="000000"/>
            <w:lang w:val="en-GB"/>
            <w:rPrChange w:id="20" w:author="Losia Lagisz" w:date="2020-07-30T10:44:00Z">
              <w:rPr>
                <w:rFonts w:ascii="Helvetica" w:hAnsi="Helvetica" w:cs="Helvetica"/>
                <w:b/>
                <w:bCs/>
                <w:color w:val="000000"/>
                <w:lang w:val="en-GB"/>
              </w:rPr>
            </w:rPrChange>
          </w:rPr>
          <w:t>–</w:t>
        </w:r>
      </w:ins>
      <w:ins w:id="21" w:author="Losia Lagisz" w:date="2020-07-30T10:43:00Z">
        <w:r w:rsidRPr="00AE7294">
          <w:rPr>
            <w:rFonts w:ascii="Helvetica" w:hAnsi="Helvetica" w:cs="Helvetica"/>
            <w:bCs/>
            <w:color w:val="000000"/>
            <w:lang w:val="en-GB"/>
            <w:rPrChange w:id="22" w:author="Losia Lagisz" w:date="2020-07-30T10:44:00Z">
              <w:rPr>
                <w:rFonts w:ascii="Helvetica" w:hAnsi="Helvetica" w:cs="Helvetica"/>
                <w:b/>
                <w:bCs/>
                <w:color w:val="000000"/>
                <w:lang w:val="en-GB"/>
              </w:rPr>
            </w:rPrChange>
          </w:rPr>
          <w:t xml:space="preserve"> </w:t>
        </w:r>
        <w:proofErr w:type="spellStart"/>
        <w:r w:rsidRPr="00AE7294">
          <w:rPr>
            <w:rFonts w:ascii="Helvetica" w:hAnsi="Helvetica" w:cs="Helvetica"/>
            <w:bCs/>
            <w:color w:val="000000"/>
            <w:lang w:val="en-GB"/>
            <w:rPrChange w:id="23" w:author="Losia Lagisz" w:date="2020-07-30T10:44:00Z">
              <w:rPr>
                <w:rFonts w:ascii="Helvetica" w:hAnsi="Helvetica" w:cs="Helvetica"/>
                <w:b/>
                <w:bCs/>
                <w:color w:val="000000"/>
                <w:lang w:val="en-GB"/>
              </w:rPr>
            </w:rPrChange>
          </w:rPr>
          <w:t>github</w:t>
        </w:r>
        <w:proofErr w:type="spellEnd"/>
        <w:r w:rsidRPr="00AE7294">
          <w:rPr>
            <w:rFonts w:ascii="Helvetica" w:hAnsi="Helvetica" w:cs="Helvetica"/>
            <w:bCs/>
            <w:color w:val="000000"/>
            <w:lang w:val="en-GB"/>
            <w:rPrChange w:id="24" w:author="Losia Lagisz" w:date="2020-07-30T10:44:00Z">
              <w:rPr>
                <w:rFonts w:ascii="Helvetica" w:hAnsi="Helvetica" w:cs="Helvetica"/>
                <w:b/>
                <w:bCs/>
                <w:color w:val="000000"/>
                <w:lang w:val="en-GB"/>
              </w:rPr>
            </w:rPrChange>
          </w:rPr>
          <w:t xml:space="preserve"> </w:t>
        </w:r>
      </w:ins>
      <w:ins w:id="25" w:author="Losia Lagisz" w:date="2020-07-30T10:44:00Z">
        <w:r w:rsidRPr="00AE7294">
          <w:rPr>
            <w:rFonts w:ascii="Helvetica" w:hAnsi="Helvetica" w:cs="Helvetica"/>
            <w:bCs/>
            <w:color w:val="000000"/>
            <w:lang w:val="en-GB"/>
            <w:rPrChange w:id="26" w:author="Losia Lagisz" w:date="2020-07-30T10:44:00Z">
              <w:rPr>
                <w:rFonts w:ascii="Helvetica" w:hAnsi="Helvetica" w:cs="Helvetica"/>
                <w:b/>
                <w:bCs/>
                <w:color w:val="000000"/>
                <w:lang w:val="en-GB"/>
              </w:rPr>
            </w:rPrChange>
          </w:rPr>
          <w:t>link?</w:t>
        </w:r>
      </w:ins>
    </w:p>
    <w:p w14:paraId="263B3E47"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r w:rsidRPr="006E3F4F">
        <w:rPr>
          <w:rFonts w:ascii="Helvetica" w:hAnsi="Helvetica" w:cs="Helvetica"/>
          <w:b/>
          <w:bCs/>
          <w:color w:val="000000"/>
          <w:lang w:val="en-GB"/>
        </w:rPr>
        <w:t>Results</w:t>
      </w:r>
    </w:p>
    <w:p w14:paraId="49D0DF97"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p>
    <w:p w14:paraId="6D1E8DBA" w14:textId="22EE3D6A" w:rsidR="006E3F4F" w:rsidRPr="006E3F4F" w:rsidRDefault="006E3F4F" w:rsidP="006E3F4F">
      <w:pPr>
        <w:autoSpaceDE w:val="0"/>
        <w:autoSpaceDN w:val="0"/>
        <w:adjustRightInd w:val="0"/>
        <w:spacing w:line="480" w:lineRule="auto"/>
        <w:rPr>
          <w:rFonts w:ascii="Helvetica" w:hAnsi="Helvetica" w:cs="Helvetica"/>
          <w:i/>
          <w:iCs/>
          <w:color w:val="000000"/>
          <w:lang w:val="en-GB"/>
        </w:rPr>
      </w:pPr>
      <w:del w:id="27" w:author="Losia Lagisz" w:date="2020-07-30T10:45:00Z">
        <w:r w:rsidRPr="006E3F4F" w:rsidDel="00AE7294">
          <w:rPr>
            <w:rFonts w:ascii="Helvetica" w:hAnsi="Helvetica" w:cs="Helvetica"/>
            <w:i/>
            <w:iCs/>
            <w:color w:val="000000"/>
            <w:lang w:val="en-GB"/>
          </w:rPr>
          <w:delText>Analysis</w:delText>
        </w:r>
      </w:del>
      <w:ins w:id="28" w:author="Losia Lagisz" w:date="2020-07-30T10:46:00Z">
        <w:r w:rsidR="003C4E83">
          <w:rPr>
            <w:rFonts w:ascii="Helvetica" w:hAnsi="Helvetica" w:cs="Helvetica"/>
            <w:i/>
            <w:iCs/>
            <w:color w:val="000000"/>
            <w:lang w:val="en-GB"/>
          </w:rPr>
          <w:t>Descriptive analyses</w:t>
        </w:r>
      </w:ins>
    </w:p>
    <w:p w14:paraId="48300BA9" w14:textId="76F74FC6" w:rsidR="006E3F4F" w:rsidRPr="006E3F4F" w:rsidRDefault="006E3F4F" w:rsidP="006E3F4F">
      <w:pPr>
        <w:numPr>
          <w:ilvl w:val="0"/>
          <w:numId w:val="1"/>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t xml:space="preserve">Articles published per year, with </w:t>
      </w:r>
      <w:r>
        <w:rPr>
          <w:rFonts w:ascii="Helvetica" w:hAnsi="Helvetica" w:cs="Helvetica"/>
          <w:color w:val="000000"/>
          <w:lang w:val="en-GB"/>
        </w:rPr>
        <w:t>discussion of top 5 cited.</w:t>
      </w:r>
      <w:r w:rsidRPr="006E3F4F">
        <w:rPr>
          <w:rFonts w:ascii="Helvetica" w:hAnsi="Helvetica" w:cs="Helvetica"/>
          <w:color w:val="000000"/>
          <w:lang w:val="en-GB"/>
        </w:rPr>
        <w:t xml:space="preserve"> </w:t>
      </w:r>
    </w:p>
    <w:p w14:paraId="3BE1AF5F" w14:textId="77777777" w:rsidR="006E3F4F" w:rsidRDefault="006E3F4F" w:rsidP="006E3F4F">
      <w:pPr>
        <w:keepNext/>
        <w:tabs>
          <w:tab w:val="left" w:pos="20"/>
          <w:tab w:val="left" w:pos="180"/>
        </w:tabs>
        <w:autoSpaceDE w:val="0"/>
        <w:autoSpaceDN w:val="0"/>
        <w:adjustRightInd w:val="0"/>
        <w:spacing w:line="480" w:lineRule="auto"/>
      </w:pPr>
      <w:r>
        <w:rPr>
          <w:rFonts w:ascii="Helvetica" w:hAnsi="Helvetica" w:cs="Helvetica"/>
          <w:noProof/>
          <w:color w:val="000000"/>
          <w:lang w:val="en-US"/>
        </w:rPr>
        <w:lastRenderedPageBreak/>
        <w:drawing>
          <wp:inline distT="0" distB="0" distL="0" distR="0" wp14:anchorId="02D6BCB0" wp14:editId="4E895E1F">
            <wp:extent cx="5943600" cy="51333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133340"/>
                    </a:xfrm>
                    <a:prstGeom prst="rect">
                      <a:avLst/>
                    </a:prstGeom>
                  </pic:spPr>
                </pic:pic>
              </a:graphicData>
            </a:graphic>
          </wp:inline>
        </w:drawing>
      </w:r>
    </w:p>
    <w:p w14:paraId="6948EFAA" w14:textId="7F0F8085" w:rsidR="006E3F4F" w:rsidRPr="006E3F4F" w:rsidRDefault="006E3F4F" w:rsidP="006E3F4F">
      <w:pPr>
        <w:pStyle w:val="Caption"/>
        <w:rPr>
          <w:rFonts w:ascii="Helvetica" w:hAnsi="Helvetica" w:cs="Helvetica"/>
          <w:color w:val="000000"/>
          <w:sz w:val="24"/>
          <w:szCs w:val="24"/>
          <w:lang w:val="en-GB"/>
        </w:rPr>
      </w:pPr>
      <w:r>
        <w:t xml:space="preserve">Figure </w:t>
      </w:r>
      <w:fldSimple w:instr=" SEQ Figure \* ARABIC ">
        <w:r w:rsidR="00BE7BBA">
          <w:rPr>
            <w:noProof/>
          </w:rPr>
          <w:t>1</w:t>
        </w:r>
      </w:fldSimple>
    </w:p>
    <w:p w14:paraId="6D62B896" w14:textId="7FDA254E" w:rsidR="006E3F4F" w:rsidRDefault="006E3F4F" w:rsidP="006E3F4F">
      <w:pPr>
        <w:numPr>
          <w:ilvl w:val="0"/>
          <w:numId w:val="1"/>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commentRangeStart w:id="29"/>
      <w:r w:rsidRPr="006E3F4F">
        <w:rPr>
          <w:rFonts w:ascii="Helvetica" w:hAnsi="Helvetica" w:cs="Helvetica"/>
          <w:color w:val="000000"/>
          <w:lang w:val="en-GB"/>
        </w:rPr>
        <w:t>Top producing authors not staggered, all increasing with time</w:t>
      </w:r>
      <w:r>
        <w:rPr>
          <w:rFonts w:ascii="Helvetica" w:hAnsi="Helvetica" w:cs="Helvetica"/>
          <w:color w:val="000000"/>
          <w:lang w:val="en-GB"/>
        </w:rPr>
        <w:t>, largely not correlated to the top cited authors</w:t>
      </w:r>
      <w:commentRangeEnd w:id="29"/>
      <w:r w:rsidR="003C4E83">
        <w:rPr>
          <w:rStyle w:val="CommentReference"/>
        </w:rPr>
        <w:commentReference w:id="29"/>
      </w:r>
      <w:r>
        <w:rPr>
          <w:rFonts w:ascii="Helvetica" w:hAnsi="Helvetica" w:cs="Helvetica"/>
          <w:color w:val="000000"/>
          <w:lang w:val="en-GB"/>
        </w:rPr>
        <w:t>.</w:t>
      </w:r>
    </w:p>
    <w:p w14:paraId="5B13EAB9" w14:textId="77777777" w:rsidR="006E3F4F" w:rsidRDefault="006E3F4F" w:rsidP="006E3F4F">
      <w:pPr>
        <w:keepNext/>
        <w:tabs>
          <w:tab w:val="left" w:pos="20"/>
          <w:tab w:val="left" w:pos="180"/>
        </w:tabs>
        <w:autoSpaceDE w:val="0"/>
        <w:autoSpaceDN w:val="0"/>
        <w:adjustRightInd w:val="0"/>
        <w:spacing w:line="480" w:lineRule="auto"/>
        <w:ind w:left="180"/>
      </w:pPr>
      <w:r>
        <w:rPr>
          <w:rFonts w:ascii="Helvetica" w:hAnsi="Helvetica" w:cs="Helvetica"/>
          <w:noProof/>
          <w:color w:val="000000"/>
          <w:lang w:val="en-US"/>
        </w:rPr>
        <w:lastRenderedPageBreak/>
        <w:drawing>
          <wp:inline distT="0" distB="0" distL="0" distR="0" wp14:anchorId="739A6A50" wp14:editId="514D6C92">
            <wp:extent cx="5943600" cy="5133340"/>
            <wp:effectExtent l="0" t="0" r="0"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133340"/>
                    </a:xfrm>
                    <a:prstGeom prst="rect">
                      <a:avLst/>
                    </a:prstGeom>
                  </pic:spPr>
                </pic:pic>
              </a:graphicData>
            </a:graphic>
          </wp:inline>
        </w:drawing>
      </w:r>
    </w:p>
    <w:p w14:paraId="6ED61A58" w14:textId="16ADD9C7" w:rsidR="006E3F4F" w:rsidRPr="006E3F4F" w:rsidRDefault="006E3F4F" w:rsidP="006E3F4F">
      <w:pPr>
        <w:pStyle w:val="Caption"/>
        <w:rPr>
          <w:rFonts w:ascii="Helvetica" w:hAnsi="Helvetica" w:cs="Helvetica"/>
          <w:i w:val="0"/>
          <w:iCs w:val="0"/>
          <w:color w:val="000000"/>
          <w:sz w:val="24"/>
          <w:szCs w:val="24"/>
          <w:lang w:val="en-GB"/>
        </w:rPr>
      </w:pPr>
      <w:r>
        <w:t xml:space="preserve">Figure </w:t>
      </w:r>
      <w:fldSimple w:instr=" SEQ Figure \* ARABIC ">
        <w:r w:rsidR="00BE7BBA">
          <w:rPr>
            <w:noProof/>
          </w:rPr>
          <w:t>2</w:t>
        </w:r>
      </w:fldSimple>
    </w:p>
    <w:p w14:paraId="7F504355"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r w:rsidRPr="006E3F4F">
        <w:rPr>
          <w:rFonts w:ascii="Helvetica" w:hAnsi="Helvetica" w:cs="Helvetica"/>
          <w:i/>
          <w:iCs/>
          <w:color w:val="000000"/>
          <w:lang w:val="en-GB"/>
        </w:rPr>
        <w:t>Geography</w:t>
      </w:r>
    </w:p>
    <w:p w14:paraId="453402FF" w14:textId="5B5CDDEF" w:rsidR="006E3F4F" w:rsidRDefault="006E3F4F" w:rsidP="006E3F4F">
      <w:pPr>
        <w:numPr>
          <w:ilvl w:val="0"/>
          <w:numId w:val="2"/>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t xml:space="preserve">A </w:t>
      </w:r>
      <w:commentRangeStart w:id="30"/>
      <w:r w:rsidRPr="006E3F4F">
        <w:rPr>
          <w:rFonts w:ascii="Helvetica" w:hAnsi="Helvetica" w:cs="Helvetica"/>
          <w:color w:val="000000"/>
          <w:lang w:val="en-GB"/>
        </w:rPr>
        <w:t xml:space="preserve">few countries </w:t>
      </w:r>
      <w:commentRangeEnd w:id="30"/>
      <w:r w:rsidR="003C4E83">
        <w:rPr>
          <w:rStyle w:val="CommentReference"/>
        </w:rPr>
        <w:commentReference w:id="30"/>
      </w:r>
      <w:r w:rsidRPr="006E3F4F">
        <w:rPr>
          <w:rFonts w:ascii="Helvetica" w:hAnsi="Helvetica" w:cs="Helvetica"/>
          <w:color w:val="000000"/>
          <w:lang w:val="en-GB"/>
        </w:rPr>
        <w:t>represent the majority of the research despite the issues and solutions necessitating global impact.</w:t>
      </w:r>
    </w:p>
    <w:p w14:paraId="7197D7A1" w14:textId="77777777" w:rsidR="006E3F4F" w:rsidRDefault="006E3F4F" w:rsidP="006E3F4F">
      <w:pPr>
        <w:keepNext/>
        <w:tabs>
          <w:tab w:val="left" w:pos="20"/>
          <w:tab w:val="left" w:pos="180"/>
        </w:tabs>
        <w:autoSpaceDE w:val="0"/>
        <w:autoSpaceDN w:val="0"/>
        <w:adjustRightInd w:val="0"/>
        <w:spacing w:line="480" w:lineRule="auto"/>
        <w:ind w:left="180"/>
      </w:pPr>
      <w:r>
        <w:rPr>
          <w:rFonts w:ascii="Helvetica" w:hAnsi="Helvetica" w:cs="Helvetica"/>
          <w:noProof/>
          <w:color w:val="000000"/>
          <w:lang w:val="en-US"/>
        </w:rPr>
        <w:lastRenderedPageBreak/>
        <w:drawing>
          <wp:inline distT="0" distB="0" distL="0" distR="0" wp14:anchorId="200420DD" wp14:editId="59292E4F">
            <wp:extent cx="5943600" cy="300291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14BB0281" w14:textId="5F59EBEF" w:rsidR="006E3F4F" w:rsidRPr="006E3F4F" w:rsidRDefault="006E3F4F" w:rsidP="006E3F4F">
      <w:pPr>
        <w:pStyle w:val="Caption"/>
        <w:rPr>
          <w:rFonts w:ascii="Helvetica" w:hAnsi="Helvetica" w:cs="Helvetica"/>
          <w:color w:val="000000"/>
          <w:sz w:val="24"/>
          <w:szCs w:val="24"/>
          <w:lang w:val="en-GB"/>
        </w:rPr>
      </w:pPr>
      <w:r>
        <w:t xml:space="preserve">Figure </w:t>
      </w:r>
      <w:fldSimple w:instr=" SEQ Figure \* ARABIC ">
        <w:r w:rsidR="00BE7BBA">
          <w:rPr>
            <w:noProof/>
          </w:rPr>
          <w:t>3</w:t>
        </w:r>
      </w:fldSimple>
    </w:p>
    <w:p w14:paraId="7763D8DC" w14:textId="77777777" w:rsidR="006E3F4F" w:rsidRPr="006E3F4F" w:rsidRDefault="006E3F4F" w:rsidP="006E3F4F">
      <w:pPr>
        <w:numPr>
          <w:ilvl w:val="0"/>
          <w:numId w:val="2"/>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t xml:space="preserve">We have record of where the research institution is based, but this is not </w:t>
      </w:r>
      <w:r w:rsidRPr="006E3F4F">
        <w:rPr>
          <w:rFonts w:ascii="Helvetica" w:hAnsi="Helvetica" w:cs="Helvetica"/>
          <w:color w:val="000000"/>
          <w:lang w:val="en-GB"/>
        </w:rPr>
        <w:tab/>
      </w:r>
      <w:r w:rsidRPr="006E3F4F">
        <w:rPr>
          <w:rFonts w:ascii="Helvetica" w:hAnsi="Helvetica" w:cs="Helvetica"/>
          <w:color w:val="000000"/>
          <w:lang w:val="en-GB"/>
        </w:rPr>
        <w:tab/>
      </w:r>
      <w:r w:rsidRPr="006E3F4F">
        <w:rPr>
          <w:rFonts w:ascii="Helvetica" w:hAnsi="Helvetica" w:cs="Helvetica"/>
          <w:color w:val="000000"/>
          <w:lang w:val="en-GB"/>
        </w:rPr>
        <w:tab/>
        <w:t>necessarily indicative of where the research is taking place.</w:t>
      </w:r>
    </w:p>
    <w:p w14:paraId="4C836329" w14:textId="77777777" w:rsidR="006E3F4F" w:rsidRPr="006E3F4F" w:rsidRDefault="006E3F4F" w:rsidP="006E3F4F">
      <w:pPr>
        <w:numPr>
          <w:ilvl w:val="0"/>
          <w:numId w:val="2"/>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t>Only 5 countries produce more than 5% of the research each, totalling over 40% total.</w:t>
      </w:r>
    </w:p>
    <w:p w14:paraId="678003D1" w14:textId="77777777" w:rsidR="006E3F4F" w:rsidRPr="006E3F4F" w:rsidRDefault="006E3F4F" w:rsidP="006E3F4F">
      <w:pPr>
        <w:numPr>
          <w:ilvl w:val="0"/>
          <w:numId w:val="2"/>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t xml:space="preserve">Dominated by the USA and China.  The UK publishes a lot, and there’s a cluster in the Mediterranean dominated by Italy and Spain.  </w:t>
      </w:r>
    </w:p>
    <w:p w14:paraId="351F66A8" w14:textId="71E52C1C" w:rsidR="006E3F4F" w:rsidRPr="006E3F4F" w:rsidRDefault="006E3F4F" w:rsidP="006E3F4F">
      <w:pPr>
        <w:numPr>
          <w:ilvl w:val="0"/>
          <w:numId w:val="2"/>
        </w:numPr>
        <w:tabs>
          <w:tab w:val="left" w:pos="20"/>
          <w:tab w:val="left" w:pos="180"/>
        </w:tabs>
        <w:autoSpaceDE w:val="0"/>
        <w:autoSpaceDN w:val="0"/>
        <w:adjustRightInd w:val="0"/>
        <w:spacing w:line="480" w:lineRule="auto"/>
        <w:ind w:left="180" w:hanging="180"/>
        <w:rPr>
          <w:rFonts w:ascii="Helvetica" w:hAnsi="Helvetica" w:cs="Helvetica"/>
          <w:b/>
          <w:bCs/>
          <w:color w:val="000000"/>
          <w:lang w:val="en-GB"/>
        </w:rPr>
      </w:pPr>
      <w:r w:rsidRPr="006E3F4F">
        <w:rPr>
          <w:rFonts w:ascii="Helvetica" w:hAnsi="Helvetica" w:cs="Helvetica"/>
          <w:color w:val="000000"/>
          <w:lang w:val="en-GB"/>
        </w:rPr>
        <w:t xml:space="preserve">Other notable countries in the top ten are Canada, </w:t>
      </w:r>
      <w:proofErr w:type="spellStart"/>
      <w:r w:rsidRPr="006E3F4F">
        <w:rPr>
          <w:rFonts w:ascii="Helvetica" w:hAnsi="Helvetica" w:cs="Helvetica"/>
          <w:color w:val="000000"/>
          <w:lang w:val="en-GB"/>
        </w:rPr>
        <w:t>Aus</w:t>
      </w:r>
      <w:proofErr w:type="spellEnd"/>
      <w:r w:rsidRPr="006E3F4F">
        <w:rPr>
          <w:rFonts w:ascii="Helvetica" w:hAnsi="Helvetica" w:cs="Helvetica"/>
          <w:color w:val="000000"/>
          <w:lang w:val="en-GB"/>
        </w:rPr>
        <w:t xml:space="preserve">, Japan, Brazil, and France. Relatively spread out around the world. </w:t>
      </w:r>
    </w:p>
    <w:p w14:paraId="10B20CEE" w14:textId="77777777" w:rsidR="006E3F4F" w:rsidRPr="006E3F4F" w:rsidRDefault="006E3F4F" w:rsidP="006E3F4F">
      <w:pPr>
        <w:numPr>
          <w:ilvl w:val="0"/>
          <w:numId w:val="2"/>
        </w:numPr>
        <w:tabs>
          <w:tab w:val="left" w:pos="20"/>
          <w:tab w:val="left" w:pos="180"/>
        </w:tabs>
        <w:autoSpaceDE w:val="0"/>
        <w:autoSpaceDN w:val="0"/>
        <w:adjustRightInd w:val="0"/>
        <w:spacing w:line="480" w:lineRule="auto"/>
        <w:ind w:left="180" w:hanging="180"/>
        <w:rPr>
          <w:rFonts w:ascii="Helvetica" w:hAnsi="Helvetica" w:cs="Helvetica"/>
          <w:b/>
          <w:bCs/>
          <w:color w:val="000000"/>
          <w:lang w:val="en-GB"/>
        </w:rPr>
      </w:pPr>
      <w:r w:rsidRPr="006E3F4F">
        <w:rPr>
          <w:rFonts w:ascii="Helvetica" w:hAnsi="Helvetica" w:cs="Helvetica"/>
          <w:color w:val="000000"/>
          <w:lang w:val="en-GB"/>
        </w:rPr>
        <w:t xml:space="preserve">Many sources of pollution and those impacted most by it are not necessarily represented in the research.  Pollution does not respect national boundaries, research and solutions must be global in scale, regions must not remain marginal. </w:t>
      </w:r>
    </w:p>
    <w:p w14:paraId="19A6CE65"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p>
    <w:p w14:paraId="2F48BA8E"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r w:rsidRPr="006E3F4F">
        <w:rPr>
          <w:rFonts w:ascii="Helvetica" w:hAnsi="Helvetica" w:cs="Helvetica"/>
          <w:i/>
          <w:iCs/>
          <w:color w:val="000000"/>
          <w:lang w:val="en-GB"/>
        </w:rPr>
        <w:t>Intra and International Collaborations</w:t>
      </w:r>
    </w:p>
    <w:p w14:paraId="698241BB" w14:textId="77777777" w:rsidR="00BE7BBA" w:rsidRDefault="006E3F4F" w:rsidP="00BE7BBA">
      <w:pPr>
        <w:keepNext/>
        <w:autoSpaceDE w:val="0"/>
        <w:autoSpaceDN w:val="0"/>
        <w:adjustRightInd w:val="0"/>
        <w:spacing w:line="480" w:lineRule="auto"/>
      </w:pPr>
      <w:r w:rsidRPr="006E3F4F">
        <w:rPr>
          <w:rFonts w:ascii="Helvetica" w:hAnsi="Helvetica" w:cs="Helvetica"/>
          <w:color w:val="000000"/>
          <w:lang w:val="en-GB"/>
        </w:rPr>
        <w:lastRenderedPageBreak/>
        <w:t xml:space="preserve">The initial network of affiliations contains 75 research institutions and 747 edges. </w:t>
      </w:r>
      <w:proofErr w:type="spellStart"/>
      <w:r w:rsidRPr="006E3F4F">
        <w:rPr>
          <w:rFonts w:ascii="Helvetica" w:hAnsi="Helvetica" w:cs="Helvetica"/>
          <w:color w:val="000000"/>
          <w:lang w:val="en-GB"/>
        </w:rPr>
        <w:t>Fruchterman-Reingold</w:t>
      </w:r>
      <w:proofErr w:type="spellEnd"/>
      <w:r w:rsidRPr="006E3F4F">
        <w:rPr>
          <w:rFonts w:ascii="Helvetica" w:hAnsi="Helvetica" w:cs="Helvetica"/>
          <w:color w:val="000000"/>
          <w:lang w:val="en-GB"/>
        </w:rPr>
        <w:t xml:space="preserve"> layout for clustering.  </w:t>
      </w:r>
      <w:r w:rsidR="00BE7BBA">
        <w:rPr>
          <w:rFonts w:ascii="Helvetica" w:hAnsi="Helvetica" w:cs="Helvetica"/>
          <w:noProof/>
          <w:color w:val="000000"/>
          <w:lang w:val="en-US"/>
        </w:rPr>
        <w:drawing>
          <wp:inline distT="0" distB="0" distL="0" distR="0" wp14:anchorId="26598A17" wp14:editId="7108216E">
            <wp:extent cx="5943600" cy="311658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14:paraId="419F43F5" w14:textId="08E19C6C" w:rsidR="006E3F4F" w:rsidRDefault="00BE7BBA" w:rsidP="00BE7BBA">
      <w:pPr>
        <w:pStyle w:val="Caption"/>
        <w:rPr>
          <w:rFonts w:ascii="Helvetica" w:hAnsi="Helvetica" w:cs="Helvetica"/>
          <w:color w:val="000000"/>
          <w:lang w:val="en-GB"/>
        </w:rPr>
      </w:pPr>
      <w:r>
        <w:t xml:space="preserve">Figure </w:t>
      </w:r>
      <w:fldSimple w:instr=" SEQ Figure \* ARABIC ">
        <w:r>
          <w:rPr>
            <w:noProof/>
          </w:rPr>
          <w:t>4</w:t>
        </w:r>
      </w:fldSimple>
    </w:p>
    <w:p w14:paraId="1429A677" w14:textId="27D5B1DB" w:rsidR="006E3F4F" w:rsidRDefault="006E3F4F" w:rsidP="006E3F4F">
      <w:pPr>
        <w:autoSpaceDE w:val="0"/>
        <w:autoSpaceDN w:val="0"/>
        <w:adjustRightInd w:val="0"/>
        <w:spacing w:line="480" w:lineRule="auto"/>
        <w:rPr>
          <w:rFonts w:ascii="Helvetica" w:hAnsi="Helvetica" w:cs="Helvetica"/>
          <w:color w:val="000000"/>
          <w:lang w:val="en-GB"/>
        </w:rPr>
      </w:pPr>
      <w:r w:rsidRPr="006E3F4F">
        <w:rPr>
          <w:rFonts w:ascii="Helvetica" w:hAnsi="Helvetica" w:cs="Helvetica"/>
          <w:color w:val="000000"/>
          <w:lang w:val="en-GB"/>
        </w:rPr>
        <w:t>China is tightly clustered intra-nationally, as is Portugal with fewer institutions.  Northern Europe is very collaborative internationally, Canadian universities are clustered intra-nationally but also have ties with Arctic specific institutions internationally. UK is loosely tied with continental Europe, but collaborating primarily intra-nationally.  Brazil is grouped loosely with USA rather than with other southern hemisphere institutions.  Japan collaborates with Hong Kong, Korea, and India. Australia Universities are grouped with USA, UK, and Canada - are they not working with each other?</w:t>
      </w:r>
    </w:p>
    <w:p w14:paraId="3D19AAAA" w14:textId="77777777" w:rsidR="00BE7BBA" w:rsidRDefault="00BE7BBA" w:rsidP="00BE7BBA">
      <w:pPr>
        <w:keepNext/>
        <w:autoSpaceDE w:val="0"/>
        <w:autoSpaceDN w:val="0"/>
        <w:adjustRightInd w:val="0"/>
        <w:spacing w:line="480" w:lineRule="auto"/>
      </w:pPr>
      <w:r>
        <w:rPr>
          <w:rFonts w:ascii="Helvetica" w:hAnsi="Helvetica" w:cs="Helvetica"/>
          <w:noProof/>
          <w:color w:val="000000"/>
          <w:lang w:val="en-US"/>
        </w:rPr>
        <w:lastRenderedPageBreak/>
        <w:drawing>
          <wp:inline distT="0" distB="0" distL="0" distR="0" wp14:anchorId="2EC76058" wp14:editId="5F4F1BB9">
            <wp:extent cx="5943600" cy="3218815"/>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1CE3E4A5" w14:textId="18BC98D3" w:rsidR="006E3F4F" w:rsidRPr="006E3F4F" w:rsidRDefault="00BE7BBA" w:rsidP="00BE7BBA">
      <w:pPr>
        <w:pStyle w:val="Caption"/>
        <w:rPr>
          <w:rFonts w:ascii="Helvetica" w:hAnsi="Helvetica" w:cs="Helvetica"/>
          <w:color w:val="000000"/>
          <w:sz w:val="24"/>
          <w:szCs w:val="24"/>
          <w:lang w:val="en-GB"/>
        </w:rPr>
      </w:pPr>
      <w:r>
        <w:t xml:space="preserve">Figure </w:t>
      </w:r>
      <w:fldSimple w:instr=" SEQ Figure \* ARABIC ">
        <w:r>
          <w:rPr>
            <w:noProof/>
          </w:rPr>
          <w:t>5</w:t>
        </w:r>
      </w:fldSimple>
    </w:p>
    <w:p w14:paraId="6DC7575E" w14:textId="0B2F9C77" w:rsidR="006E3F4F" w:rsidRPr="006E3F4F" w:rsidRDefault="006E3F4F" w:rsidP="006E3F4F">
      <w:pPr>
        <w:autoSpaceDE w:val="0"/>
        <w:autoSpaceDN w:val="0"/>
        <w:adjustRightInd w:val="0"/>
        <w:spacing w:line="480" w:lineRule="auto"/>
        <w:rPr>
          <w:rFonts w:ascii="Helvetica" w:hAnsi="Helvetica" w:cs="Helvetica"/>
          <w:i/>
          <w:iCs/>
          <w:color w:val="000000"/>
          <w:lang w:val="en-GB"/>
        </w:rPr>
      </w:pPr>
      <w:del w:id="31" w:author="Losia Lagisz" w:date="2020-07-30T10:49:00Z">
        <w:r w:rsidRPr="006E3F4F" w:rsidDel="003C4E83">
          <w:rPr>
            <w:rFonts w:ascii="Helvetica" w:hAnsi="Helvetica" w:cs="Helvetica"/>
            <w:i/>
            <w:iCs/>
            <w:color w:val="000000"/>
            <w:lang w:val="en-GB"/>
          </w:rPr>
          <w:delText>Keywords</w:delText>
        </w:r>
      </w:del>
      <w:ins w:id="32" w:author="Losia Lagisz" w:date="2020-07-30T10:49:00Z">
        <w:r w:rsidR="003C4E83">
          <w:rPr>
            <w:rFonts w:ascii="Helvetica" w:hAnsi="Helvetica" w:cs="Helvetica"/>
            <w:i/>
            <w:iCs/>
            <w:color w:val="000000"/>
            <w:lang w:val="en-GB"/>
          </w:rPr>
          <w:t>Research topics</w:t>
        </w:r>
      </w:ins>
    </w:p>
    <w:p w14:paraId="53188C3A" w14:textId="77777777" w:rsidR="00BE7BBA" w:rsidRDefault="006E3F4F" w:rsidP="006E3F4F">
      <w:pPr>
        <w:autoSpaceDE w:val="0"/>
        <w:autoSpaceDN w:val="0"/>
        <w:adjustRightInd w:val="0"/>
        <w:spacing w:line="480" w:lineRule="auto"/>
        <w:rPr>
          <w:rFonts w:ascii="Helvetica" w:hAnsi="Helvetica" w:cs="Helvetica"/>
          <w:color w:val="000000"/>
          <w:lang w:val="en-GB"/>
        </w:rPr>
      </w:pPr>
      <w:proofErr w:type="spellStart"/>
      <w:r w:rsidRPr="006E3F4F">
        <w:rPr>
          <w:rFonts w:ascii="Helvetica" w:hAnsi="Helvetica" w:cs="Helvetica"/>
          <w:color w:val="000000"/>
          <w:lang w:val="en-GB"/>
        </w:rPr>
        <w:t>Wordclouds</w:t>
      </w:r>
      <w:proofErr w:type="spellEnd"/>
      <w:r w:rsidRPr="006E3F4F">
        <w:rPr>
          <w:rFonts w:ascii="Helvetica" w:hAnsi="Helvetica" w:cs="Helvetica"/>
          <w:color w:val="000000"/>
          <w:lang w:val="en-GB"/>
        </w:rPr>
        <w:t xml:space="preserve"> are great for visualization, and here we can get some clues about where we might follow up in a more rigorous analysis.  Early research shows a focus on heavy metals, and oil spills and is concerned with risk. Bioaccumulation and eutrophication suggests further study into agricultural and industrial pollution.  There isn’t much focus on plastics, bar mention of PCBs and chlorinated compounds.  </w:t>
      </w:r>
    </w:p>
    <w:p w14:paraId="34D986BC" w14:textId="77777777" w:rsidR="00BE7BBA" w:rsidRDefault="00BE7BBA" w:rsidP="00BE7BBA">
      <w:pPr>
        <w:keepNext/>
        <w:autoSpaceDE w:val="0"/>
        <w:autoSpaceDN w:val="0"/>
        <w:adjustRightInd w:val="0"/>
        <w:spacing w:line="480" w:lineRule="auto"/>
      </w:pPr>
      <w:r>
        <w:rPr>
          <w:rFonts w:ascii="Helvetica" w:hAnsi="Helvetica" w:cs="Helvetica"/>
          <w:noProof/>
          <w:color w:val="000000"/>
          <w:lang w:val="en-US"/>
        </w:rPr>
        <w:lastRenderedPageBreak/>
        <w:drawing>
          <wp:inline distT="0" distB="0" distL="0" distR="0" wp14:anchorId="1A3234E5" wp14:editId="1585A651">
            <wp:extent cx="5943600" cy="3921125"/>
            <wp:effectExtent l="0" t="0" r="0"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21125"/>
                    </a:xfrm>
                    <a:prstGeom prst="rect">
                      <a:avLst/>
                    </a:prstGeom>
                  </pic:spPr>
                </pic:pic>
              </a:graphicData>
            </a:graphic>
          </wp:inline>
        </w:drawing>
      </w:r>
    </w:p>
    <w:p w14:paraId="761B0A92" w14:textId="2004E215" w:rsidR="00BE7BBA" w:rsidRDefault="00BE7BBA" w:rsidP="00BE7BBA">
      <w:pPr>
        <w:pStyle w:val="Caption"/>
        <w:rPr>
          <w:rFonts w:ascii="Helvetica" w:hAnsi="Helvetica" w:cs="Helvetica"/>
          <w:color w:val="000000"/>
          <w:lang w:val="en-GB"/>
        </w:rPr>
      </w:pPr>
      <w:r>
        <w:t xml:space="preserve">Figure </w:t>
      </w:r>
      <w:fldSimple w:instr=" SEQ Figure \* ARABIC ">
        <w:r>
          <w:rPr>
            <w:noProof/>
          </w:rPr>
          <w:t>6</w:t>
        </w:r>
      </w:fldSimple>
    </w:p>
    <w:p w14:paraId="136FB1A7" w14:textId="434A3131" w:rsidR="006E3F4F" w:rsidRDefault="006E3F4F" w:rsidP="006E3F4F">
      <w:pPr>
        <w:autoSpaceDE w:val="0"/>
        <w:autoSpaceDN w:val="0"/>
        <w:adjustRightInd w:val="0"/>
        <w:spacing w:line="480" w:lineRule="auto"/>
        <w:rPr>
          <w:rFonts w:ascii="Helvetica" w:hAnsi="Helvetica" w:cs="Helvetica"/>
          <w:color w:val="000000"/>
          <w:lang w:val="en-GB"/>
        </w:rPr>
      </w:pPr>
      <w:r w:rsidRPr="006E3F4F">
        <w:rPr>
          <w:rFonts w:ascii="Helvetica" w:hAnsi="Helvetica" w:cs="Helvetica"/>
          <w:color w:val="000000"/>
          <w:lang w:val="en-GB"/>
        </w:rPr>
        <w:t>Recent research still shows metals, pesticides, oil spills and eutrophication, but now we see many more plastics related words and a focus on debris and litter.  There is mention of climate change and PAH (related to emissions).  The appearance of citizen science suggests more engagement and a focus on social implications of pollution.  Also interesting to see the focus on pharmaceuticals.</w:t>
      </w:r>
    </w:p>
    <w:p w14:paraId="3691EC35" w14:textId="77777777" w:rsidR="00BE7BBA" w:rsidRDefault="00BE7BBA" w:rsidP="00BE7BBA">
      <w:pPr>
        <w:keepNext/>
        <w:autoSpaceDE w:val="0"/>
        <w:autoSpaceDN w:val="0"/>
        <w:adjustRightInd w:val="0"/>
        <w:spacing w:line="480" w:lineRule="auto"/>
      </w:pPr>
      <w:r>
        <w:rPr>
          <w:rFonts w:ascii="Helvetica" w:hAnsi="Helvetica" w:cs="Helvetica"/>
          <w:b/>
          <w:bCs/>
          <w:noProof/>
          <w:color w:val="000000"/>
          <w:lang w:val="en-US"/>
        </w:rPr>
        <w:lastRenderedPageBreak/>
        <w:drawing>
          <wp:inline distT="0" distB="0" distL="0" distR="0" wp14:anchorId="37EE34C1" wp14:editId="38B4A6EA">
            <wp:extent cx="5943600" cy="5239385"/>
            <wp:effectExtent l="0" t="0" r="0" b="5715"/>
            <wp:docPr id="7" name="Picture 7"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foo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inline>
        </w:drawing>
      </w:r>
    </w:p>
    <w:p w14:paraId="104DEE62" w14:textId="4B2D525A" w:rsidR="00BE7BBA" w:rsidRPr="006E3F4F" w:rsidRDefault="00BE7BBA" w:rsidP="00BE7BBA">
      <w:pPr>
        <w:pStyle w:val="Caption"/>
        <w:rPr>
          <w:rFonts w:ascii="Helvetica" w:hAnsi="Helvetica" w:cs="Helvetica"/>
          <w:b/>
          <w:bCs/>
          <w:color w:val="000000"/>
          <w:sz w:val="24"/>
          <w:szCs w:val="24"/>
          <w:lang w:val="en-GB"/>
        </w:rPr>
      </w:pPr>
      <w:r>
        <w:t xml:space="preserve">Figure </w:t>
      </w:r>
      <w:fldSimple w:instr=" SEQ Figure \* ARABIC ">
        <w:r>
          <w:rPr>
            <w:noProof/>
          </w:rPr>
          <w:t>7</w:t>
        </w:r>
      </w:fldSimple>
    </w:p>
    <w:p w14:paraId="3EFF1AED" w14:textId="77777777" w:rsidR="006E3F4F" w:rsidRPr="006E3F4F" w:rsidRDefault="006E3F4F" w:rsidP="006E3F4F">
      <w:pPr>
        <w:autoSpaceDE w:val="0"/>
        <w:autoSpaceDN w:val="0"/>
        <w:adjustRightInd w:val="0"/>
        <w:spacing w:line="480" w:lineRule="auto"/>
        <w:rPr>
          <w:rFonts w:ascii="Helvetica" w:hAnsi="Helvetica" w:cs="Helvetica"/>
          <w:b/>
          <w:bCs/>
          <w:color w:val="000000"/>
          <w:lang w:val="en-GB"/>
        </w:rPr>
      </w:pPr>
      <w:r w:rsidRPr="006E3F4F">
        <w:rPr>
          <w:rFonts w:ascii="Helvetica" w:hAnsi="Helvetica" w:cs="Helvetica"/>
          <w:b/>
          <w:bCs/>
          <w:color w:val="000000"/>
          <w:lang w:val="en-GB"/>
        </w:rPr>
        <w:t>Discussion</w:t>
      </w:r>
    </w:p>
    <w:p w14:paraId="5BB8C5F8"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r w:rsidRPr="006E3F4F">
        <w:rPr>
          <w:rFonts w:ascii="Helvetica" w:hAnsi="Helvetica" w:cs="Helvetica"/>
          <w:i/>
          <w:iCs/>
          <w:color w:val="000000"/>
          <w:lang w:val="en-GB"/>
        </w:rPr>
        <w:t>Key Findings</w:t>
      </w:r>
    </w:p>
    <w:p w14:paraId="5A8FAD0F"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r w:rsidRPr="006E3F4F">
        <w:rPr>
          <w:rFonts w:ascii="Helvetica" w:hAnsi="Helvetica" w:cs="Helvetica"/>
          <w:color w:val="000000"/>
          <w:lang w:val="en-GB"/>
        </w:rPr>
        <w:t>It’s clear that marine pollution research is growing and topic areas are growing and diversifying.</w:t>
      </w:r>
    </w:p>
    <w:p w14:paraId="54EEFCDA"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r w:rsidRPr="006E3F4F">
        <w:rPr>
          <w:rFonts w:ascii="Helvetica" w:hAnsi="Helvetica" w:cs="Helvetica"/>
          <w:i/>
          <w:iCs/>
          <w:color w:val="000000"/>
          <w:lang w:val="en-GB"/>
        </w:rPr>
        <w:t>Status of hypothesis</w:t>
      </w:r>
    </w:p>
    <w:p w14:paraId="6F672051"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r w:rsidRPr="006E3F4F">
        <w:rPr>
          <w:rFonts w:ascii="Helvetica" w:hAnsi="Helvetica" w:cs="Helvetica"/>
          <w:color w:val="000000"/>
          <w:lang w:val="en-GB"/>
        </w:rPr>
        <w:t xml:space="preserve">Further analysis is needed to quantify how that is happening and to draw conclusions about gaps in research. Further study could analyse keywords by research cluster to </w:t>
      </w:r>
      <w:r w:rsidRPr="006E3F4F">
        <w:rPr>
          <w:rFonts w:ascii="Helvetica" w:hAnsi="Helvetica" w:cs="Helvetica"/>
          <w:color w:val="000000"/>
          <w:lang w:val="en-GB"/>
        </w:rPr>
        <w:lastRenderedPageBreak/>
        <w:t>determine the gaps in research.  We have record of where the research institution is based, but this is not necessarily indicative of where the research is taking place.</w:t>
      </w:r>
    </w:p>
    <w:p w14:paraId="624FBD8F"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commentRangeStart w:id="33"/>
      <w:r w:rsidRPr="006E3F4F">
        <w:rPr>
          <w:rFonts w:ascii="Helvetica" w:hAnsi="Helvetica" w:cs="Helvetica"/>
          <w:i/>
          <w:iCs/>
          <w:color w:val="000000"/>
          <w:lang w:val="en-GB"/>
        </w:rPr>
        <w:t>What went wrong and why</w:t>
      </w:r>
      <w:commentRangeEnd w:id="33"/>
      <w:r w:rsidR="003C4E83">
        <w:rPr>
          <w:rStyle w:val="CommentReference"/>
        </w:rPr>
        <w:commentReference w:id="33"/>
      </w:r>
    </w:p>
    <w:p w14:paraId="2827F3CA" w14:textId="77777777" w:rsidR="006E3F4F" w:rsidRPr="006E3F4F" w:rsidRDefault="006E3F4F" w:rsidP="006E3F4F">
      <w:pPr>
        <w:numPr>
          <w:ilvl w:val="0"/>
          <w:numId w:val="3"/>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t>Initial findings were often unclear and further research is needed before conclusions can be made.</w:t>
      </w:r>
    </w:p>
    <w:p w14:paraId="1FC041E2" w14:textId="678DBF5B" w:rsidR="006E3F4F" w:rsidRPr="006E3F4F" w:rsidRDefault="006E3F4F" w:rsidP="006E3F4F">
      <w:pPr>
        <w:numPr>
          <w:ilvl w:val="0"/>
          <w:numId w:val="3"/>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proofErr w:type="spellStart"/>
      <w:r w:rsidRPr="006E3F4F">
        <w:rPr>
          <w:rFonts w:ascii="Helvetica" w:hAnsi="Helvetica" w:cs="Helvetica"/>
          <w:color w:val="000000"/>
          <w:lang w:val="en-GB"/>
        </w:rPr>
        <w:t>Bibliom</w:t>
      </w:r>
      <w:ins w:id="34" w:author="Losia Lagisz" w:date="2020-07-30T10:50:00Z">
        <w:r w:rsidR="003C4E83">
          <w:rPr>
            <w:rFonts w:ascii="Helvetica" w:hAnsi="Helvetica" w:cs="Helvetica"/>
            <w:color w:val="000000"/>
            <w:lang w:val="en-GB"/>
          </w:rPr>
          <w:t>e</w:t>
        </w:r>
      </w:ins>
      <w:del w:id="35" w:author="Losia Lagisz" w:date="2020-07-30T10:50:00Z">
        <w:r w:rsidRPr="006E3F4F" w:rsidDel="003C4E83">
          <w:rPr>
            <w:rFonts w:ascii="Helvetica" w:hAnsi="Helvetica" w:cs="Helvetica"/>
            <w:color w:val="000000"/>
            <w:lang w:val="en-GB"/>
          </w:rPr>
          <w:delText>a</w:delText>
        </w:r>
      </w:del>
      <w:r w:rsidRPr="006E3F4F">
        <w:rPr>
          <w:rFonts w:ascii="Helvetica" w:hAnsi="Helvetica" w:cs="Helvetica"/>
          <w:color w:val="000000"/>
          <w:lang w:val="en-GB"/>
        </w:rPr>
        <w:t>trix</w:t>
      </w:r>
      <w:proofErr w:type="spellEnd"/>
      <w:r w:rsidRPr="006E3F4F">
        <w:rPr>
          <w:rFonts w:ascii="Helvetica" w:hAnsi="Helvetica" w:cs="Helvetica"/>
          <w:color w:val="000000"/>
          <w:lang w:val="en-GB"/>
        </w:rPr>
        <w:t xml:space="preserve"> has some beautiful </w:t>
      </w:r>
      <w:proofErr w:type="spellStart"/>
      <w:r w:rsidRPr="006E3F4F">
        <w:rPr>
          <w:rFonts w:ascii="Helvetica" w:hAnsi="Helvetica" w:cs="Helvetica"/>
          <w:color w:val="000000"/>
          <w:lang w:val="en-GB"/>
        </w:rPr>
        <w:t>preset</w:t>
      </w:r>
      <w:proofErr w:type="spellEnd"/>
      <w:r w:rsidRPr="006E3F4F">
        <w:rPr>
          <w:rFonts w:ascii="Helvetica" w:hAnsi="Helvetica" w:cs="Helvetica"/>
          <w:color w:val="000000"/>
          <w:lang w:val="en-GB"/>
        </w:rPr>
        <w:t xml:space="preserve"> graphics, however they make it very difficult to extract the information in order to explore, modify, and customise their outputs.</w:t>
      </w:r>
    </w:p>
    <w:p w14:paraId="2DAC491A" w14:textId="77777777" w:rsidR="006E3F4F" w:rsidRPr="006E3F4F" w:rsidRDefault="006E3F4F" w:rsidP="006E3F4F">
      <w:pPr>
        <w:numPr>
          <w:ilvl w:val="0"/>
          <w:numId w:val="3"/>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t xml:space="preserve">The most productive authors are not represented in the most cited papers.  Is this due to plastics research growing more than other topics?  Could draw more conclusions from author data with thorough bibliographic coupling analysis and </w:t>
      </w:r>
      <w:proofErr w:type="spellStart"/>
      <w:r w:rsidRPr="006E3F4F">
        <w:rPr>
          <w:rFonts w:ascii="Helvetica" w:hAnsi="Helvetica" w:cs="Helvetica"/>
          <w:color w:val="000000"/>
          <w:lang w:val="en-GB"/>
        </w:rPr>
        <w:t>rscopus</w:t>
      </w:r>
      <w:proofErr w:type="spellEnd"/>
      <w:r w:rsidRPr="006E3F4F">
        <w:rPr>
          <w:rFonts w:ascii="Helvetica" w:hAnsi="Helvetica" w:cs="Helvetica"/>
          <w:color w:val="000000"/>
          <w:lang w:val="en-GB"/>
        </w:rPr>
        <w:t xml:space="preserve"> package to </w:t>
      </w:r>
    </w:p>
    <w:p w14:paraId="457D47A8" w14:textId="77777777" w:rsidR="006E3F4F" w:rsidRPr="006E3F4F" w:rsidRDefault="006E3F4F" w:rsidP="006E3F4F">
      <w:pPr>
        <w:numPr>
          <w:ilvl w:val="0"/>
          <w:numId w:val="3"/>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proofErr w:type="spellStart"/>
      <w:r w:rsidRPr="006E3F4F">
        <w:rPr>
          <w:rFonts w:ascii="Helvetica" w:hAnsi="Helvetica" w:cs="Helvetica"/>
          <w:color w:val="000000"/>
          <w:lang w:val="en-GB"/>
        </w:rPr>
        <w:t>Wordclouds</w:t>
      </w:r>
      <w:proofErr w:type="spellEnd"/>
      <w:r w:rsidRPr="006E3F4F">
        <w:rPr>
          <w:rFonts w:ascii="Helvetica" w:hAnsi="Helvetica" w:cs="Helvetica"/>
          <w:color w:val="000000"/>
          <w:lang w:val="en-GB"/>
        </w:rPr>
        <w:t xml:space="preserve"> are effective for visualising data, but we must quantify the changes in keywords over time in order to fully understand how the research is evolving.</w:t>
      </w:r>
    </w:p>
    <w:p w14:paraId="7232D05E" w14:textId="77777777" w:rsidR="006E3F4F" w:rsidRPr="006E3F4F" w:rsidRDefault="006E3F4F" w:rsidP="006E3F4F">
      <w:pPr>
        <w:numPr>
          <w:ilvl w:val="0"/>
          <w:numId w:val="3"/>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t>More thorough text mining is needed in order to more fully understand the topics covered and the gaps in knowledge.</w:t>
      </w:r>
    </w:p>
    <w:p w14:paraId="2270AC46"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p>
    <w:p w14:paraId="578DB24D"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p>
    <w:p w14:paraId="71FE08A4"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r w:rsidRPr="006E3F4F">
        <w:rPr>
          <w:rFonts w:ascii="Helvetica" w:hAnsi="Helvetica" w:cs="Helvetica"/>
          <w:i/>
          <w:iCs/>
          <w:color w:val="000000"/>
          <w:lang w:val="en-GB"/>
        </w:rPr>
        <w:t>Broader Implications</w:t>
      </w:r>
    </w:p>
    <w:p w14:paraId="399E5F29" w14:textId="77777777" w:rsidR="006E3F4F" w:rsidRPr="006E3F4F" w:rsidRDefault="006E3F4F" w:rsidP="006E3F4F">
      <w:pPr>
        <w:numPr>
          <w:ilvl w:val="0"/>
          <w:numId w:val="4"/>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t>How has research changed over time?  Quantify keywords.  Initial analysis confirms that topic keywords are diversifying and expanding to broader subject areas.</w:t>
      </w:r>
    </w:p>
    <w:p w14:paraId="0BB56ACF" w14:textId="77777777" w:rsidR="006E3F4F" w:rsidRPr="006E3F4F" w:rsidRDefault="006E3F4F" w:rsidP="006E3F4F">
      <w:pPr>
        <w:numPr>
          <w:ilvl w:val="0"/>
          <w:numId w:val="4"/>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t xml:space="preserve">Gaps in knowledge.  Methods and methodologies make it difficult to compare.  Top cited papers primarily represent plastic, are other topic areas being overlooked?  </w:t>
      </w:r>
    </w:p>
    <w:p w14:paraId="49CF428B" w14:textId="77777777" w:rsidR="006E3F4F" w:rsidRPr="006E3F4F" w:rsidRDefault="006E3F4F" w:rsidP="006E3F4F">
      <w:pPr>
        <w:numPr>
          <w:ilvl w:val="0"/>
          <w:numId w:val="4"/>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lastRenderedPageBreak/>
        <w:t>The research does appear to be spread globally, however are certain subject areas more common in certain research clusters?</w:t>
      </w:r>
    </w:p>
    <w:p w14:paraId="2F38A2F1" w14:textId="77777777" w:rsidR="006E3F4F" w:rsidRPr="006E3F4F" w:rsidRDefault="006E3F4F" w:rsidP="006E3F4F">
      <w:pPr>
        <w:numPr>
          <w:ilvl w:val="0"/>
          <w:numId w:val="4"/>
        </w:numPr>
        <w:tabs>
          <w:tab w:val="left" w:pos="20"/>
          <w:tab w:val="left" w:pos="180"/>
        </w:tabs>
        <w:autoSpaceDE w:val="0"/>
        <w:autoSpaceDN w:val="0"/>
        <w:adjustRightInd w:val="0"/>
        <w:spacing w:line="480" w:lineRule="auto"/>
        <w:ind w:left="180" w:hanging="180"/>
        <w:rPr>
          <w:rFonts w:ascii="Helvetica" w:hAnsi="Helvetica" w:cs="Helvetica"/>
          <w:color w:val="000000"/>
          <w:lang w:val="en-GB"/>
        </w:rPr>
      </w:pPr>
      <w:r w:rsidRPr="006E3F4F">
        <w:rPr>
          <w:rFonts w:ascii="Helvetica" w:hAnsi="Helvetica" w:cs="Helvetica"/>
          <w:color w:val="000000"/>
          <w:lang w:val="en-GB"/>
        </w:rPr>
        <w:t>How has this research influenced policy?  Measure links between university and govt research institutions?  Compare to policy changes in topic areas?</w:t>
      </w:r>
    </w:p>
    <w:p w14:paraId="2ACFC63A"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p>
    <w:p w14:paraId="7FF46E44" w14:textId="77777777" w:rsidR="006E3F4F" w:rsidRPr="006E3F4F" w:rsidRDefault="006E3F4F" w:rsidP="006E3F4F">
      <w:pPr>
        <w:autoSpaceDE w:val="0"/>
        <w:autoSpaceDN w:val="0"/>
        <w:adjustRightInd w:val="0"/>
        <w:spacing w:line="480" w:lineRule="auto"/>
        <w:rPr>
          <w:rFonts w:ascii="Helvetica" w:hAnsi="Helvetica" w:cs="Helvetica"/>
          <w:i/>
          <w:iCs/>
          <w:color w:val="000000"/>
          <w:lang w:val="en-GB"/>
        </w:rPr>
      </w:pPr>
      <w:r w:rsidRPr="006E3F4F">
        <w:rPr>
          <w:rFonts w:ascii="Helvetica" w:hAnsi="Helvetica" w:cs="Helvetica"/>
          <w:i/>
          <w:iCs/>
          <w:color w:val="000000"/>
          <w:lang w:val="en-GB"/>
        </w:rPr>
        <w:t>Acknowledgements</w:t>
      </w:r>
    </w:p>
    <w:p w14:paraId="5F3726AE"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r w:rsidRPr="006E3F4F">
        <w:rPr>
          <w:rFonts w:ascii="Helvetica" w:hAnsi="Helvetica" w:cs="Helvetica"/>
          <w:color w:val="000000"/>
          <w:lang w:val="en-GB"/>
        </w:rPr>
        <w:t>Thanks to Shinichi, Losia, and Leigh Marine Lab for a study space.</w:t>
      </w:r>
    </w:p>
    <w:p w14:paraId="61D3C457" w14:textId="77777777" w:rsidR="006E3F4F" w:rsidRPr="006E3F4F" w:rsidRDefault="006E3F4F" w:rsidP="006E3F4F">
      <w:pPr>
        <w:autoSpaceDE w:val="0"/>
        <w:autoSpaceDN w:val="0"/>
        <w:adjustRightInd w:val="0"/>
        <w:spacing w:line="480" w:lineRule="auto"/>
        <w:rPr>
          <w:rFonts w:ascii="Helvetica" w:hAnsi="Helvetica" w:cs="Helvetica"/>
          <w:color w:val="000000"/>
          <w:lang w:val="en-GB"/>
        </w:rPr>
      </w:pPr>
    </w:p>
    <w:p w14:paraId="1420235C" w14:textId="77777777" w:rsidR="006E3F4F" w:rsidRPr="006E3F4F" w:rsidRDefault="006E3F4F" w:rsidP="006E3F4F">
      <w:pPr>
        <w:autoSpaceDE w:val="0"/>
        <w:autoSpaceDN w:val="0"/>
        <w:adjustRightInd w:val="0"/>
        <w:spacing w:after="240" w:line="480" w:lineRule="auto"/>
        <w:rPr>
          <w:rFonts w:ascii="Helvetica" w:hAnsi="Helvetica" w:cs="Helvetica"/>
          <w:color w:val="000000"/>
          <w:lang w:val="en-GB"/>
        </w:rPr>
      </w:pPr>
    </w:p>
    <w:p w14:paraId="5BBBD042" w14:textId="77777777" w:rsidR="006E3F4F" w:rsidRPr="006E3F4F" w:rsidRDefault="006E3F4F" w:rsidP="006E3F4F">
      <w:pPr>
        <w:autoSpaceDE w:val="0"/>
        <w:autoSpaceDN w:val="0"/>
        <w:adjustRightInd w:val="0"/>
        <w:spacing w:line="480" w:lineRule="auto"/>
        <w:rPr>
          <w:rFonts w:ascii="Helvetica" w:hAnsi="Helvetica" w:cs="Times"/>
          <w:color w:val="000000"/>
          <w:lang w:val="en-GB"/>
        </w:rPr>
      </w:pPr>
    </w:p>
    <w:p w14:paraId="4F315276" w14:textId="77777777" w:rsidR="006E3F4F" w:rsidRPr="006E3F4F" w:rsidRDefault="006E3F4F" w:rsidP="006E3F4F">
      <w:pPr>
        <w:autoSpaceDE w:val="0"/>
        <w:autoSpaceDN w:val="0"/>
        <w:adjustRightInd w:val="0"/>
        <w:spacing w:line="480" w:lineRule="auto"/>
        <w:rPr>
          <w:rFonts w:ascii="Helvetica" w:hAnsi="Helvetica" w:cs="Times"/>
          <w:color w:val="000000"/>
          <w:lang w:val="en-GB"/>
        </w:rPr>
      </w:pPr>
    </w:p>
    <w:p w14:paraId="32355495" w14:textId="77777777" w:rsidR="006E3F4F" w:rsidRPr="006E3F4F" w:rsidRDefault="006E3F4F" w:rsidP="006E3F4F">
      <w:pPr>
        <w:autoSpaceDE w:val="0"/>
        <w:autoSpaceDN w:val="0"/>
        <w:adjustRightInd w:val="0"/>
        <w:spacing w:after="240" w:line="480" w:lineRule="auto"/>
        <w:rPr>
          <w:rFonts w:ascii="Helvetica" w:hAnsi="Helvetica" w:cs="Helvetica"/>
          <w:color w:val="000000"/>
          <w:lang w:val="en-GB"/>
        </w:rPr>
      </w:pPr>
    </w:p>
    <w:p w14:paraId="42FA9831" w14:textId="77777777" w:rsidR="006E3F4F" w:rsidRPr="006E3F4F" w:rsidRDefault="006E3F4F" w:rsidP="006E3F4F">
      <w:pPr>
        <w:autoSpaceDE w:val="0"/>
        <w:autoSpaceDN w:val="0"/>
        <w:adjustRightInd w:val="0"/>
        <w:spacing w:after="240" w:line="480" w:lineRule="auto"/>
        <w:rPr>
          <w:rFonts w:ascii="Helvetica" w:hAnsi="Helvetica" w:cs="Times"/>
          <w:color w:val="000000"/>
          <w:lang w:val="en-GB"/>
        </w:rPr>
      </w:pPr>
    </w:p>
    <w:p w14:paraId="22AD7541" w14:textId="77777777" w:rsidR="00604243" w:rsidRPr="006E3F4F" w:rsidRDefault="00604243" w:rsidP="006E3F4F">
      <w:pPr>
        <w:spacing w:line="480" w:lineRule="auto"/>
        <w:rPr>
          <w:rFonts w:ascii="Helvetica" w:hAnsi="Helvetica"/>
        </w:rPr>
      </w:pPr>
    </w:p>
    <w:sectPr w:rsidR="00604243" w:rsidRPr="006E3F4F" w:rsidSect="00AE7294">
      <w:pgSz w:w="12240" w:h="15840"/>
      <w:pgMar w:top="1440" w:right="1440" w:bottom="1440" w:left="144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osia Lagisz" w:date="2020-07-30T10:41:00Z" w:initials="ML">
    <w:p w14:paraId="06E848CA" w14:textId="282174B7" w:rsidR="00AE7294" w:rsidRDefault="00AE7294">
      <w:pPr>
        <w:pStyle w:val="CommentText"/>
      </w:pPr>
      <w:r>
        <w:rPr>
          <w:rStyle w:val="CommentReference"/>
        </w:rPr>
        <w:annotationRef/>
      </w:r>
      <w:r>
        <w:t>it feels a bit repetitive – can you make it tighter?</w:t>
      </w:r>
    </w:p>
  </w:comment>
  <w:comment w:id="2" w:author="Losia Lagisz" w:date="2020-07-30T10:39:00Z" w:initials="ML">
    <w:p w14:paraId="6742328A" w14:textId="15DA6C69" w:rsidR="00AE7294" w:rsidRDefault="00AE7294">
      <w:pPr>
        <w:pStyle w:val="CommentText"/>
      </w:pPr>
      <w:r>
        <w:rPr>
          <w:rStyle w:val="CommentReference"/>
        </w:rPr>
        <w:annotationRef/>
      </w:r>
      <w:r>
        <w:t>sounds too much like results, and is not really needed here</w:t>
      </w:r>
    </w:p>
  </w:comment>
  <w:comment w:id="8" w:author="Losia Lagisz" w:date="2020-07-30T10:42:00Z" w:initials="ML">
    <w:p w14:paraId="0B66DBDA" w14:textId="786B9333" w:rsidR="00AE7294" w:rsidRDefault="00AE7294">
      <w:pPr>
        <w:pStyle w:val="CommentText"/>
      </w:pPr>
      <w:r>
        <w:rPr>
          <w:rStyle w:val="CommentReference"/>
        </w:rPr>
        <w:annotationRef/>
      </w:r>
      <w:r>
        <w:t>this sounds more like Results – move it there?</w:t>
      </w:r>
    </w:p>
  </w:comment>
  <w:comment w:id="9" w:author="Losia Lagisz" w:date="2020-07-30T10:44:00Z" w:initials="ML">
    <w:p w14:paraId="30CB2BF2" w14:textId="4E24DBE3" w:rsidR="00AE7294" w:rsidRDefault="00AE7294">
      <w:pPr>
        <w:pStyle w:val="CommentText"/>
      </w:pPr>
      <w:r>
        <w:rPr>
          <w:rStyle w:val="CommentReference"/>
        </w:rPr>
        <w:annotationRef/>
      </w:r>
      <w:r>
        <w:t>year – reference?</w:t>
      </w:r>
    </w:p>
  </w:comment>
  <w:comment w:id="14" w:author="Losia Lagisz" w:date="2020-07-30T10:43:00Z" w:initials="ML">
    <w:p w14:paraId="51FB0C1B" w14:textId="1A7EE327" w:rsidR="00AE7294" w:rsidRDefault="00AE7294">
      <w:pPr>
        <w:pStyle w:val="CommentText"/>
      </w:pPr>
      <w:r>
        <w:rPr>
          <w:rStyle w:val="CommentReference"/>
        </w:rPr>
        <w:annotationRef/>
      </w:r>
      <w:r>
        <w:t>citation needed</w:t>
      </w:r>
    </w:p>
  </w:comment>
  <w:comment w:id="15" w:author="Losia Lagisz" w:date="2020-07-30T10:52:00Z" w:initials="ML">
    <w:p w14:paraId="43F2E7EA" w14:textId="20DB68C3" w:rsidR="003C4E83" w:rsidRDefault="003C4E83">
      <w:pPr>
        <w:pStyle w:val="CommentText"/>
      </w:pPr>
      <w:r>
        <w:rPr>
          <w:rStyle w:val="CommentReference"/>
        </w:rPr>
        <w:annotationRef/>
      </w:r>
      <w:r>
        <w:t>more details, e.g. how did you select keywords for displaying?</w:t>
      </w:r>
    </w:p>
  </w:comment>
  <w:comment w:id="29" w:author="Losia Lagisz" w:date="2020-07-30T10:47:00Z" w:initials="ML">
    <w:p w14:paraId="28B6E067" w14:textId="410107F8" w:rsidR="003C4E83" w:rsidRDefault="003C4E83">
      <w:pPr>
        <w:pStyle w:val="CommentText"/>
      </w:pPr>
      <w:r>
        <w:rPr>
          <w:rStyle w:val="CommentReference"/>
        </w:rPr>
        <w:annotationRef/>
      </w:r>
      <w:r>
        <w:t>bit unclear, can you elaborate?</w:t>
      </w:r>
    </w:p>
  </w:comment>
  <w:comment w:id="30" w:author="Losia Lagisz" w:date="2020-07-30T10:47:00Z" w:initials="ML">
    <w:p w14:paraId="5F9B90F4" w14:textId="6E14D500" w:rsidR="003C4E83" w:rsidRDefault="003C4E83">
      <w:pPr>
        <w:pStyle w:val="CommentText"/>
      </w:pPr>
      <w:r>
        <w:rPr>
          <w:rStyle w:val="CommentReference"/>
        </w:rPr>
        <w:annotationRef/>
      </w:r>
    </w:p>
  </w:comment>
  <w:comment w:id="33" w:author="Losia Lagisz" w:date="2020-07-30T10:50:00Z" w:initials="ML">
    <w:p w14:paraId="3C922A71" w14:textId="2DE5E4F8" w:rsidR="003C4E83" w:rsidRDefault="003C4E83">
      <w:pPr>
        <w:pStyle w:val="CommentText"/>
      </w:pPr>
      <w:r>
        <w:rPr>
          <w:rStyle w:val="CommentReference"/>
        </w:rPr>
        <w:annotationRef/>
      </w:r>
      <w:r>
        <w:t>Limitations and future directions?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E848CA" w15:done="0"/>
  <w15:commentEx w15:paraId="6742328A" w15:done="0"/>
  <w15:commentEx w15:paraId="0B66DBDA" w15:done="0"/>
  <w15:commentEx w15:paraId="30CB2BF2" w15:done="0"/>
  <w15:commentEx w15:paraId="51FB0C1B" w15:done="0"/>
  <w15:commentEx w15:paraId="43F2E7EA" w15:done="0"/>
  <w15:commentEx w15:paraId="28B6E067" w15:done="0"/>
  <w15:commentEx w15:paraId="5F9B90F4" w15:done="0"/>
  <w15:commentEx w15:paraId="3C922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E848CA" w16cid:durableId="22CD49CA"/>
  <w16cid:commentId w16cid:paraId="6742328A" w16cid:durableId="22CD49CB"/>
  <w16cid:commentId w16cid:paraId="0B66DBDA" w16cid:durableId="22CD49CC"/>
  <w16cid:commentId w16cid:paraId="30CB2BF2" w16cid:durableId="22CD49CD"/>
  <w16cid:commentId w16cid:paraId="51FB0C1B" w16cid:durableId="22CD49CE"/>
  <w16cid:commentId w16cid:paraId="43F2E7EA" w16cid:durableId="22CD49CF"/>
  <w16cid:commentId w16cid:paraId="28B6E067" w16cid:durableId="22CD49D0"/>
  <w16cid:commentId w16cid:paraId="5F9B90F4" w16cid:durableId="22CD49D1"/>
  <w16cid:commentId w16cid:paraId="3C922A71" w16cid:durableId="22CD49D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Yu Gothic Light">
    <w:altName w:val="Times New Roman"/>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Yu Mincho">
    <w:altName w:val="Times New Roman"/>
    <w:panose1 w:val="020204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ie Sherow">
    <w15:presenceInfo w15:providerId="Windows Live" w15:userId="0b52ec5cd1223d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F4F"/>
    <w:rsid w:val="0005279C"/>
    <w:rsid w:val="002B224E"/>
    <w:rsid w:val="003C4E83"/>
    <w:rsid w:val="00604243"/>
    <w:rsid w:val="00675E17"/>
    <w:rsid w:val="006E3F4F"/>
    <w:rsid w:val="007759B6"/>
    <w:rsid w:val="00AC3EEE"/>
    <w:rsid w:val="00AE7294"/>
    <w:rsid w:val="00BE7BBA"/>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31F4A7"/>
  <w15:docId w15:val="{B60081E9-851C-DE4D-9479-D949F3D09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E3F4F"/>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AE7294"/>
    <w:rPr>
      <w:sz w:val="18"/>
      <w:szCs w:val="18"/>
    </w:rPr>
  </w:style>
  <w:style w:type="paragraph" w:styleId="CommentText">
    <w:name w:val="annotation text"/>
    <w:basedOn w:val="Normal"/>
    <w:link w:val="CommentTextChar"/>
    <w:uiPriority w:val="99"/>
    <w:semiHidden/>
    <w:unhideWhenUsed/>
    <w:rsid w:val="00AE7294"/>
  </w:style>
  <w:style w:type="character" w:customStyle="1" w:styleId="CommentTextChar">
    <w:name w:val="Comment Text Char"/>
    <w:basedOn w:val="DefaultParagraphFont"/>
    <w:link w:val="CommentText"/>
    <w:uiPriority w:val="99"/>
    <w:semiHidden/>
    <w:rsid w:val="00AE7294"/>
  </w:style>
  <w:style w:type="paragraph" w:styleId="CommentSubject">
    <w:name w:val="annotation subject"/>
    <w:basedOn w:val="CommentText"/>
    <w:next w:val="CommentText"/>
    <w:link w:val="CommentSubjectChar"/>
    <w:uiPriority w:val="99"/>
    <w:semiHidden/>
    <w:unhideWhenUsed/>
    <w:rsid w:val="00AE7294"/>
    <w:rPr>
      <w:b/>
      <w:bCs/>
      <w:sz w:val="20"/>
      <w:szCs w:val="20"/>
    </w:rPr>
  </w:style>
  <w:style w:type="character" w:customStyle="1" w:styleId="CommentSubjectChar">
    <w:name w:val="Comment Subject Char"/>
    <w:basedOn w:val="CommentTextChar"/>
    <w:link w:val="CommentSubject"/>
    <w:uiPriority w:val="99"/>
    <w:semiHidden/>
    <w:rsid w:val="00AE7294"/>
    <w:rPr>
      <w:b/>
      <w:bCs/>
      <w:sz w:val="20"/>
      <w:szCs w:val="20"/>
    </w:rPr>
  </w:style>
  <w:style w:type="paragraph" w:styleId="BalloonText">
    <w:name w:val="Balloon Text"/>
    <w:basedOn w:val="Normal"/>
    <w:link w:val="BalloonTextChar"/>
    <w:uiPriority w:val="99"/>
    <w:semiHidden/>
    <w:unhideWhenUsed/>
    <w:rsid w:val="00AE72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E7294"/>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package" Target="embeddings/Microsoft_Word_Document.docx"/><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16</Pages>
  <Words>1555</Words>
  <Characters>8866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Brie Sherow</dc:creator>
  <cp:keywords/>
  <dc:description/>
  <cp:lastModifiedBy>Brie Sherow</cp:lastModifiedBy>
  <cp:revision>3</cp:revision>
  <dcterms:created xsi:type="dcterms:W3CDTF">2020-07-30T01:30:00Z</dcterms:created>
  <dcterms:modified xsi:type="dcterms:W3CDTF">2020-08-03T03:37:00Z</dcterms:modified>
</cp:coreProperties>
</file>